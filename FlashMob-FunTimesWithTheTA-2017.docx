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3EBF849D"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E50179">
        <w:rPr>
          <w:b/>
        </w:rPr>
        <w:t xml:space="preserve">Piezo </w:t>
      </w:r>
      <w:r w:rsidR="00482E2F">
        <w:rPr>
          <w:b/>
        </w:rPr>
        <w:t xml:space="preserve">Pulse </w:t>
      </w:r>
      <w:r w:rsidR="00E50179">
        <w:rPr>
          <w:b/>
        </w:rPr>
        <w:t>Sensor</w:t>
      </w:r>
      <w:r w:rsidR="004D0AF7">
        <w:rPr>
          <w:b/>
        </w:rPr>
        <w:t xml:space="preserve"> - </w:t>
      </w:r>
      <w:r w:rsidR="006F7E75">
        <w:rPr>
          <w:b/>
        </w:rPr>
        <w:t xml:space="preserve">a </w:t>
      </w:r>
      <w:r w:rsidR="004D0AF7">
        <w:rPr>
          <w:b/>
        </w:rPr>
        <w:t>Pressure-Based Heart Rate Monitor</w:t>
      </w:r>
    </w:p>
    <w:p w14:paraId="71B7E107" w14:textId="4DAA5CA3" w:rsidR="00C35FFA" w:rsidRPr="0083401C" w:rsidRDefault="007C0844" w:rsidP="008E134C">
      <w:pPr>
        <w:widowControl w:val="0"/>
        <w:jc w:val="center"/>
        <w:rPr>
          <w:sz w:val="22"/>
          <w:szCs w:val="22"/>
        </w:rPr>
      </w:pPr>
      <w:r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37E9A674" w:rsidR="00562B9D" w:rsidRDefault="00562B9D" w:rsidP="00562B9D">
      <w:pPr>
        <w:widowControl w:val="0"/>
      </w:pPr>
      <w:r>
        <w:t xml:space="preserve">In this installment of #FunTimesWithTheTA we will build </w:t>
      </w:r>
      <w:r w:rsidR="00B41A19">
        <w:t>The Piezo Pulse Sensor. The piezo pulse sensor is a pressure-based heart rate monitor. The piezo pulse sensor uses piezo elements to transduce changes in blood volume in your in your finger</w:t>
      </w:r>
      <w:r w:rsidR="004D0AF7">
        <w:t>,</w:t>
      </w:r>
      <w:r w:rsidR="00B41A19">
        <w:t xml:space="preserve"> due to the pulsatile activity</w:t>
      </w:r>
      <w:r w:rsidR="004D0AF7">
        <w:t xml:space="preserve"> of the heart,</w:t>
      </w:r>
      <w:r w:rsidR="00B41A19">
        <w:t xml:space="preserve"> to a voltage that can be detected with an amplifier. By observing the signal, we can plot the</w:t>
      </w:r>
      <w:r w:rsidR="004D0AF7">
        <w:t xml:space="preserve"> resulting</w:t>
      </w:r>
      <w:r w:rsidR="00B41A19">
        <w:t xml:space="preserve"> waveform and calculate heart rate</w:t>
      </w:r>
      <w:r>
        <w:t>.</w:t>
      </w:r>
    </w:p>
    <w:p w14:paraId="08914913" w14:textId="139382C6" w:rsidR="00556573" w:rsidRDefault="00556573" w:rsidP="00C7552A">
      <w:pPr>
        <w:widowControl w:val="0"/>
      </w:pPr>
    </w:p>
    <w:p w14:paraId="47752705" w14:textId="6E60F0FA" w:rsidR="00CE7662" w:rsidRDefault="00C82169" w:rsidP="00562B9D">
      <w:pPr>
        <w:widowControl w:val="0"/>
        <w:jc w:val="center"/>
      </w:pPr>
      <w:r>
        <w:rPr>
          <w:noProof/>
        </w:rPr>
        <w:drawing>
          <wp:inline distT="0" distB="0" distL="0" distR="0" wp14:anchorId="18099FE8" wp14:editId="0BC31ACB">
            <wp:extent cx="5822693"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shMob-FunTimesWithTheTA-2017-sch.pdf"/>
                    <pic:cNvPicPr/>
                  </pic:nvPicPr>
                  <pic:blipFill rotWithShape="1">
                    <a:blip r:embed="rId9">
                      <a:extLst>
                        <a:ext uri="{28A0092B-C50C-407E-A947-70E740481C1C}">
                          <a14:useLocalDpi xmlns:a14="http://schemas.microsoft.com/office/drawing/2010/main" val="0"/>
                        </a:ext>
                      </a:extLst>
                    </a:blip>
                    <a:srcRect l="3846" t="14746" r="3525" b="13339"/>
                    <a:stretch/>
                  </pic:blipFill>
                  <pic:spPr bwMode="auto">
                    <a:xfrm>
                      <a:off x="0" y="0"/>
                      <a:ext cx="5837309" cy="320143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26A4C5EC" w:rsidR="00556573" w:rsidRDefault="006B487D"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Pr>
          <w:i/>
          <w:sz w:val="22"/>
          <w:szCs w:val="22"/>
        </w:rPr>
        <w:t>Pulse Piezo showing the piezo element, the buffer amplifier, and the active bandpass filter to amplify the signal.</w:t>
      </w:r>
    </w:p>
    <w:p w14:paraId="51233A9C" w14:textId="77777777" w:rsidR="005B07F3" w:rsidRDefault="005B07F3">
      <w:pPr>
        <w:rPr>
          <w:rFonts w:ascii="Cambria" w:hAnsi="Cambria"/>
          <w:b/>
        </w:rPr>
      </w:pPr>
      <w:r>
        <w:rPr>
          <w:rFonts w:ascii="Cambria" w:hAnsi="Cambria"/>
          <w:b/>
        </w:rPr>
        <w:br w:type="page"/>
      </w:r>
    </w:p>
    <w:p w14:paraId="0805FC24" w14:textId="41BB7FD1"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0D83C967" w:rsidR="008F4452" w:rsidRPr="008F4452" w:rsidRDefault="004D0AF7" w:rsidP="004D0AF7">
            <w:pPr>
              <w:widowControl w:val="0"/>
              <w:rPr>
                <w:rFonts w:ascii="Cambria" w:hAnsi="Cambria"/>
              </w:rPr>
            </w:pPr>
            <w:r>
              <w:rPr>
                <w:rFonts w:ascii="Cambria" w:hAnsi="Cambria"/>
              </w:rPr>
              <w:t>Piezo Pulse Sensor Schematic</w:t>
            </w:r>
          </w:p>
        </w:tc>
        <w:tc>
          <w:tcPr>
            <w:tcW w:w="772" w:type="dxa"/>
          </w:tcPr>
          <w:p w14:paraId="13B5CA5B" w14:textId="078B68A7" w:rsidR="008F4452" w:rsidRDefault="004D0AF7" w:rsidP="008F4452">
            <w:pPr>
              <w:widowControl w:val="0"/>
              <w:jc w:val="center"/>
              <w:rPr>
                <w:rFonts w:ascii="Cambria" w:hAnsi="Cambria"/>
                <w:b/>
              </w:rPr>
            </w:pPr>
            <w:r>
              <w:rPr>
                <w:rFonts w:ascii="Cambria" w:hAnsi="Cambria"/>
                <w:b/>
              </w:rPr>
              <w:t>1</w:t>
            </w:r>
          </w:p>
        </w:tc>
      </w:tr>
      <w:tr w:rsidR="008F4452" w14:paraId="69C5618E" w14:textId="77777777" w:rsidTr="008F4452">
        <w:trPr>
          <w:trHeight w:val="350"/>
        </w:trPr>
        <w:tc>
          <w:tcPr>
            <w:tcW w:w="8838" w:type="dxa"/>
          </w:tcPr>
          <w:p w14:paraId="44485AF0" w14:textId="3ADA477E" w:rsidR="008F4452" w:rsidRPr="008F4452" w:rsidRDefault="008F4452" w:rsidP="006B487D">
            <w:pPr>
              <w:widowControl w:val="0"/>
              <w:rPr>
                <w:rFonts w:ascii="Cambria" w:hAnsi="Cambria"/>
              </w:rPr>
            </w:pPr>
            <w:r w:rsidRPr="008F4452">
              <w:rPr>
                <w:rFonts w:ascii="Cambria" w:hAnsi="Cambria"/>
              </w:rPr>
              <w:t>Part #1: Transducer: The</w:t>
            </w:r>
            <w:r w:rsidR="006B487D">
              <w:rPr>
                <w:rFonts w:ascii="Cambria" w:hAnsi="Cambria"/>
              </w:rPr>
              <w:t xml:space="preserve"> Piezo Element</w:t>
            </w:r>
          </w:p>
        </w:tc>
        <w:tc>
          <w:tcPr>
            <w:tcW w:w="772" w:type="dxa"/>
          </w:tcPr>
          <w:p w14:paraId="26D58E6B" w14:textId="00CCFF4F" w:rsidR="008F4452" w:rsidRDefault="004D0AF7" w:rsidP="008F4452">
            <w:pPr>
              <w:widowControl w:val="0"/>
              <w:jc w:val="center"/>
              <w:rPr>
                <w:rFonts w:ascii="Cambria" w:hAnsi="Cambria"/>
                <w:b/>
              </w:rPr>
            </w:pPr>
            <w:r>
              <w:rPr>
                <w:rFonts w:ascii="Cambria" w:hAnsi="Cambria"/>
                <w:b/>
              </w:rPr>
              <w:t>3</w:t>
            </w:r>
          </w:p>
        </w:tc>
      </w:tr>
      <w:tr w:rsidR="008F4452" w14:paraId="383BF880" w14:textId="77777777" w:rsidTr="008F4452">
        <w:trPr>
          <w:trHeight w:val="399"/>
        </w:trPr>
        <w:tc>
          <w:tcPr>
            <w:tcW w:w="8838" w:type="dxa"/>
          </w:tcPr>
          <w:p w14:paraId="543C77C0" w14:textId="7548FDB6" w:rsidR="008F4452" w:rsidRPr="008F4452" w:rsidRDefault="008F4452" w:rsidP="006B487D">
            <w:pPr>
              <w:widowControl w:val="0"/>
              <w:rPr>
                <w:rFonts w:ascii="Cambria" w:hAnsi="Cambria"/>
              </w:rPr>
            </w:pPr>
            <w:r w:rsidRPr="008F4452">
              <w:rPr>
                <w:rFonts w:ascii="Cambria" w:hAnsi="Cambria"/>
              </w:rPr>
              <w:t xml:space="preserve">Part #2: </w:t>
            </w:r>
            <w:r w:rsidR="006B487D">
              <w:rPr>
                <w:rFonts w:ascii="Cambria" w:hAnsi="Cambria"/>
              </w:rPr>
              <w:t>Active Bandpass Filter</w:t>
            </w:r>
          </w:p>
        </w:tc>
        <w:tc>
          <w:tcPr>
            <w:tcW w:w="772" w:type="dxa"/>
          </w:tcPr>
          <w:p w14:paraId="2ECAE18F" w14:textId="5274603A" w:rsidR="008F4452" w:rsidRDefault="004D0AF7" w:rsidP="008F4452">
            <w:pPr>
              <w:widowControl w:val="0"/>
              <w:jc w:val="center"/>
              <w:rPr>
                <w:rFonts w:ascii="Cambria" w:hAnsi="Cambria"/>
                <w:b/>
              </w:rPr>
            </w:pPr>
            <w:r>
              <w:rPr>
                <w:rFonts w:ascii="Cambria" w:hAnsi="Cambria"/>
                <w:b/>
              </w:rPr>
              <w:t>4</w:t>
            </w:r>
          </w:p>
        </w:tc>
      </w:tr>
      <w:tr w:rsidR="000F1DCF" w14:paraId="0E957AA7" w14:textId="77777777" w:rsidTr="008F4452">
        <w:trPr>
          <w:trHeight w:val="399"/>
        </w:trPr>
        <w:tc>
          <w:tcPr>
            <w:tcW w:w="8838" w:type="dxa"/>
          </w:tcPr>
          <w:p w14:paraId="6C37E9B7" w14:textId="02302B45" w:rsidR="000F1DCF" w:rsidRPr="008F4452" w:rsidRDefault="000F1DCF" w:rsidP="006B487D">
            <w:pPr>
              <w:widowControl w:val="0"/>
              <w:rPr>
                <w:rFonts w:ascii="Cambria" w:hAnsi="Cambria"/>
              </w:rPr>
            </w:pPr>
            <w:r>
              <w:rPr>
                <w:rFonts w:ascii="Cambria" w:hAnsi="Cambria"/>
              </w:rPr>
              <w:t>Part #3: Envelope Detector</w:t>
            </w:r>
          </w:p>
        </w:tc>
        <w:tc>
          <w:tcPr>
            <w:tcW w:w="772" w:type="dxa"/>
          </w:tcPr>
          <w:p w14:paraId="380E1056" w14:textId="0CF8B3A9" w:rsidR="000F1DCF" w:rsidRDefault="000F1DCF" w:rsidP="008F4452">
            <w:pPr>
              <w:widowControl w:val="0"/>
              <w:jc w:val="center"/>
              <w:rPr>
                <w:rFonts w:ascii="Cambria" w:hAnsi="Cambria"/>
                <w:b/>
              </w:rPr>
            </w:pPr>
            <w:r>
              <w:rPr>
                <w:rFonts w:ascii="Cambria" w:hAnsi="Cambria"/>
                <w:b/>
              </w:rPr>
              <w:t>6</w:t>
            </w:r>
          </w:p>
        </w:tc>
      </w:tr>
      <w:tr w:rsidR="008F4452" w14:paraId="20B1C25E" w14:textId="77777777" w:rsidTr="008F4452">
        <w:trPr>
          <w:trHeight w:val="323"/>
        </w:trPr>
        <w:tc>
          <w:tcPr>
            <w:tcW w:w="8838" w:type="dxa"/>
          </w:tcPr>
          <w:p w14:paraId="6FB92043" w14:textId="36B7D95B" w:rsidR="008F4452" w:rsidRPr="008F4452" w:rsidRDefault="008F4452" w:rsidP="006B487D">
            <w:pPr>
              <w:widowControl w:val="0"/>
              <w:rPr>
                <w:rFonts w:ascii="Cambria" w:hAnsi="Cambria"/>
              </w:rPr>
            </w:pPr>
            <w:r w:rsidRPr="008F4452">
              <w:t>Part #</w:t>
            </w:r>
            <w:r w:rsidR="00115892">
              <w:t>4</w:t>
            </w:r>
            <w:r w:rsidRPr="008F4452">
              <w:t xml:space="preserve">: </w:t>
            </w:r>
            <w:r w:rsidR="006B487D">
              <w:t>Bypass Filters</w:t>
            </w:r>
          </w:p>
        </w:tc>
        <w:tc>
          <w:tcPr>
            <w:tcW w:w="772" w:type="dxa"/>
          </w:tcPr>
          <w:p w14:paraId="2C179B68" w14:textId="5C43C660" w:rsidR="008F4452" w:rsidRDefault="00115892" w:rsidP="008F4452">
            <w:pPr>
              <w:widowControl w:val="0"/>
              <w:jc w:val="center"/>
              <w:rPr>
                <w:rFonts w:ascii="Cambria" w:hAnsi="Cambria"/>
                <w:b/>
              </w:rPr>
            </w:pPr>
            <w:r>
              <w:rPr>
                <w:rFonts w:ascii="Cambria" w:hAnsi="Cambria"/>
                <w:b/>
              </w:rPr>
              <w:t>9</w:t>
            </w: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2F1E4132" w:rsidR="008F4452" w:rsidRDefault="00C2612F" w:rsidP="008F4452">
            <w:pPr>
              <w:widowControl w:val="0"/>
              <w:jc w:val="center"/>
              <w:rPr>
                <w:rFonts w:ascii="Cambria" w:hAnsi="Cambria"/>
                <w:b/>
              </w:rPr>
            </w:pPr>
            <w:r>
              <w:rPr>
                <w:rFonts w:ascii="Cambria" w:hAnsi="Cambria"/>
                <w:b/>
              </w:rPr>
              <w:t>10</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75EE8D5" w14:textId="3111CAEB" w:rsidR="003B60B3" w:rsidRPr="008140AC" w:rsidRDefault="00BE1DD5" w:rsidP="00C7552A">
      <w:pPr>
        <w:widowControl w:val="0"/>
      </w:pPr>
      <w:r>
        <w:rPr>
          <w:noProof/>
        </w:rPr>
        <w:lastRenderedPageBreak/>
        <w:drawing>
          <wp:anchor distT="0" distB="0" distL="114300" distR="114300" simplePos="0" relativeHeight="251665408" behindDoc="0" locked="0" layoutInCell="1" allowOverlap="1" wp14:anchorId="6AD4689A" wp14:editId="1DADA58D">
            <wp:simplePos x="0" y="0"/>
            <wp:positionH relativeFrom="column">
              <wp:posOffset>12065</wp:posOffset>
            </wp:positionH>
            <wp:positionV relativeFrom="paragraph">
              <wp:posOffset>345440</wp:posOffset>
            </wp:positionV>
            <wp:extent cx="3201035" cy="17259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ezo Element and Buffer.pdf"/>
                    <pic:cNvPicPr/>
                  </pic:nvPicPr>
                  <pic:blipFill rotWithShape="1">
                    <a:blip r:embed="rId10">
                      <a:extLst>
                        <a:ext uri="{28A0092B-C50C-407E-A947-70E740481C1C}">
                          <a14:useLocalDpi xmlns:a14="http://schemas.microsoft.com/office/drawing/2010/main" val="0"/>
                        </a:ext>
                      </a:extLst>
                    </a:blip>
                    <a:srcRect t="27534"/>
                    <a:stretch/>
                  </pic:blipFill>
                  <pic:spPr bwMode="auto">
                    <a:xfrm>
                      <a:off x="0" y="0"/>
                      <a:ext cx="3201035" cy="1725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5FFA" w:rsidRPr="00D12C33">
        <w:rPr>
          <w:rFonts w:ascii="Cambria" w:hAnsi="Cambria"/>
          <w:b/>
        </w:rPr>
        <w:t xml:space="preserve">Part #1: </w:t>
      </w:r>
      <w:r w:rsidR="009F1693">
        <w:rPr>
          <w:rFonts w:ascii="Cambria" w:hAnsi="Cambria"/>
          <w:b/>
        </w:rPr>
        <w:t>Transducer</w:t>
      </w:r>
      <w:r w:rsidR="006F7E75">
        <w:rPr>
          <w:rFonts w:ascii="Cambria" w:hAnsi="Cambria"/>
          <w:b/>
        </w:rPr>
        <w:t xml:space="preserve">: </w:t>
      </w:r>
      <w:r w:rsidR="00253385">
        <w:rPr>
          <w:rFonts w:ascii="Cambria" w:hAnsi="Cambria"/>
          <w:b/>
        </w:rPr>
        <w:t>The Piezo Element</w:t>
      </w:r>
      <w:r w:rsidR="00BB2719">
        <w:rPr>
          <w:rFonts w:ascii="Cambria" w:hAnsi="Cambria"/>
          <w:b/>
        </w:rPr>
        <w:br/>
      </w:r>
    </w:p>
    <w:p w14:paraId="7F5BB873" w14:textId="713D9FD0" w:rsidR="00253385" w:rsidRDefault="00BE1DD5" w:rsidP="00C7552A">
      <w:pPr>
        <w:widowControl w:val="0"/>
      </w:pPr>
      <w:r>
        <w:rPr>
          <w:noProof/>
        </w:rPr>
        <mc:AlternateContent>
          <mc:Choice Requires="wps">
            <w:drawing>
              <wp:anchor distT="0" distB="0" distL="114300" distR="114300" simplePos="0" relativeHeight="251666432" behindDoc="0" locked="0" layoutInCell="1" allowOverlap="1" wp14:anchorId="57D6D05B" wp14:editId="2BD8391D">
                <wp:simplePos x="0" y="0"/>
                <wp:positionH relativeFrom="column">
                  <wp:posOffset>-3315335</wp:posOffset>
                </wp:positionH>
                <wp:positionV relativeFrom="paragraph">
                  <wp:posOffset>1705610</wp:posOffset>
                </wp:positionV>
                <wp:extent cx="3163824" cy="246888"/>
                <wp:effectExtent l="0" t="0" r="0" b="7620"/>
                <wp:wrapSquare wrapText="bothSides"/>
                <wp:docPr id="9" name="Text Box 9"/>
                <wp:cNvGraphicFramePr/>
                <a:graphic xmlns:a="http://schemas.openxmlformats.org/drawingml/2006/main">
                  <a:graphicData uri="http://schemas.microsoft.com/office/word/2010/wordprocessingShape">
                    <wps:wsp>
                      <wps:cNvSpPr txBox="1"/>
                      <wps:spPr>
                        <a:xfrm>
                          <a:off x="0" y="0"/>
                          <a:ext cx="3163824" cy="2468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8397F" w14:textId="2CE15E11" w:rsidR="006F0BC4" w:rsidRPr="003B60B3" w:rsidRDefault="006B487D" w:rsidP="006F0BC4">
                            <w:pPr>
                              <w:widowControl w:val="0"/>
                              <w:jc w:val="center"/>
                              <w:rPr>
                                <w:i/>
                                <w:sz w:val="22"/>
                                <w:szCs w:val="22"/>
                              </w:rPr>
                            </w:pPr>
                            <w:r>
                              <w:rPr>
                                <w:i/>
                                <w:sz w:val="22"/>
                                <w:szCs w:val="22"/>
                              </w:rPr>
                              <w:t>Figure 2</w:t>
                            </w:r>
                            <w:r w:rsidR="006F0BC4" w:rsidRPr="003B60B3">
                              <w:rPr>
                                <w:i/>
                                <w:sz w:val="22"/>
                                <w:szCs w:val="22"/>
                              </w:rPr>
                              <w:t xml:space="preserve">: </w:t>
                            </w:r>
                            <w:r>
                              <w:rPr>
                                <w:i/>
                                <w:sz w:val="22"/>
                                <w:szCs w:val="22"/>
                              </w:rPr>
                              <w:t>Piezo Element and Buffer Amplifier</w:t>
                            </w:r>
                          </w:p>
                          <w:p w14:paraId="3583188A" w14:textId="5FFBD431" w:rsidR="006F0BC4" w:rsidRDefault="006F0B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6D05B" id="_x0000_t202" coordsize="21600,21600" o:spt="202" path="m,l,21600r21600,l21600,xe">
                <v:stroke joinstyle="miter"/>
                <v:path gradientshapeok="t" o:connecttype="rect"/>
              </v:shapetype>
              <v:shape id="Text Box 9" o:spid="_x0000_s1026" type="#_x0000_t202" style="position:absolute;margin-left:-261.05pt;margin-top:134.3pt;width:249.1pt;height:1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" filled="f" stroked="f">
                <v:textbox>
                  <w:txbxContent>
                    <w:p w14:paraId="5B08397F" w14:textId="2CE15E11" w:rsidR="006F0BC4" w:rsidRPr="003B60B3" w:rsidRDefault="006B487D" w:rsidP="006F0BC4">
                      <w:pPr>
                        <w:widowControl w:val="0"/>
                        <w:jc w:val="center"/>
                        <w:rPr>
                          <w:i/>
                          <w:sz w:val="22"/>
                          <w:szCs w:val="22"/>
                        </w:rPr>
                      </w:pPr>
                      <w:r>
                        <w:rPr>
                          <w:i/>
                          <w:sz w:val="22"/>
                          <w:szCs w:val="22"/>
                        </w:rPr>
                        <w:t>Figure 2</w:t>
                      </w:r>
                      <w:r w:rsidR="006F0BC4" w:rsidRPr="003B60B3">
                        <w:rPr>
                          <w:i/>
                          <w:sz w:val="22"/>
                          <w:szCs w:val="22"/>
                        </w:rPr>
                        <w:t xml:space="preserve">: </w:t>
                      </w:r>
                      <w:r>
                        <w:rPr>
                          <w:i/>
                          <w:sz w:val="22"/>
                          <w:szCs w:val="22"/>
                        </w:rPr>
                        <w:t>Piezo Element and Buffer Amplifier</w:t>
                      </w:r>
                    </w:p>
                    <w:p w14:paraId="3583188A" w14:textId="5FFBD431" w:rsidR="006F0BC4" w:rsidRDefault="006F0BC4"/>
                  </w:txbxContent>
                </v:textbox>
                <w10:wrap type="square"/>
              </v:shape>
            </w:pict>
          </mc:Fallback>
        </mc:AlternateContent>
      </w:r>
      <w:r w:rsidR="00AE06F7">
        <w:t>Piezo element</w:t>
      </w:r>
      <w:r w:rsidR="00253385">
        <w:t xml:space="preserve"> operates on a principle known as the piezo electric effect.</w:t>
      </w:r>
      <w:r w:rsidR="00B41A19">
        <w:t xml:space="preserve"> The piezo element is made of small quartz crystals that produce a voltage when deformed.</w:t>
      </w:r>
      <w:r w:rsidR="00253385">
        <w:t xml:space="preserve"> When the heart pumps blood through the body, the volume of blood in the vessels changes periodically with the heartbeat. At our fingers, the changing blood volume causes a small pressure that can be sensed by a pressure sensor external to our fingers. When the finger is </w:t>
      </w:r>
      <w:r w:rsidR="00331B28">
        <w:t>placed on the piezo element</w:t>
      </w:r>
      <w:r w:rsidR="00253385">
        <w:t>. By plotting the response of the piezo eleme</w:t>
      </w:r>
      <w:r w:rsidR="00331B28">
        <w:t xml:space="preserve">nt, we can detect heartbeats. </w:t>
      </w:r>
      <w:r w:rsidR="00253385">
        <w:t xml:space="preserve">In parallel with the piezo, we place a 1 </w:t>
      </w:r>
      <w:proofErr w:type="spellStart"/>
      <w:r w:rsidR="00253385">
        <w:t>MegaOhm</w:t>
      </w:r>
      <w:proofErr w:type="spellEnd"/>
      <w:r w:rsidR="00253385">
        <w:t xml:space="preserve"> resistor that limits the current being sourced from the piezo element. The signal is then sent into the buffer amplifier. The buffer amplifier allows us to measure the voltage output of the piezo element with minimal distortion of the signal and pass that signal to subsequent stage without loading the two stages.</w:t>
      </w:r>
      <w:r w:rsidR="00C476AC">
        <w:t xml:space="preserve"> Recall that the output voltage of the buffer amplifier is given by the equation:</w:t>
      </w:r>
    </w:p>
    <w:p w14:paraId="6A0DAE92" w14:textId="77777777" w:rsidR="00C476AC" w:rsidRDefault="00C476AC" w:rsidP="00C7552A">
      <w:pPr>
        <w:widowControl w:val="0"/>
      </w:pPr>
    </w:p>
    <w:p w14:paraId="04346B86" w14:textId="5248FC31" w:rsidR="00C476AC" w:rsidRDefault="00C476AC" w:rsidP="00C476AC">
      <w:pPr>
        <w:widowControl w:val="0"/>
        <w:jc w:val="center"/>
      </w:pPr>
      <w:r>
        <w:tab/>
      </w:r>
      <w:r>
        <w:tab/>
      </w:r>
      <w:r>
        <w:tab/>
      </w:r>
      <w:r>
        <w:tab/>
      </w:r>
      <w:r>
        <w:tab/>
      </w:r>
      <m:oMath>
        <m:r>
          <w:rPr>
            <w:rFonts w:ascii="Cambria Math" w:hAnsi="Cambria Math"/>
          </w:rPr>
          <m:t>Vout=</m:t>
        </m:r>
        <m:sSub>
          <m:sSubPr>
            <m:ctrlPr>
              <w:rPr>
                <w:rFonts w:ascii="Cambria Math" w:hAnsi="Cambria Math"/>
                <w:i/>
              </w:rPr>
            </m:ctrlPr>
          </m:sSubPr>
          <m:e>
            <m:r>
              <w:rPr>
                <w:rFonts w:ascii="Cambria Math" w:hAnsi="Cambria Math"/>
              </w:rPr>
              <m:t>V</m:t>
            </m:r>
          </m:e>
          <m:sub>
            <m:r>
              <w:rPr>
                <w:rFonts w:ascii="Cambria Math" w:hAnsi="Cambria Math"/>
              </w:rPr>
              <m:t>IN+</m:t>
            </m:r>
          </m:sub>
        </m:sSub>
      </m:oMath>
      <w:r>
        <w:tab/>
      </w:r>
      <w:r>
        <w:tab/>
      </w:r>
      <w:r>
        <w:tab/>
      </w:r>
      <w:r>
        <w:tab/>
      </w:r>
      <w:r>
        <w:tab/>
        <w:t>(1)</w:t>
      </w:r>
    </w:p>
    <w:p w14:paraId="5F18B34C" w14:textId="77777777" w:rsidR="00C476AC" w:rsidRDefault="00C476AC" w:rsidP="00C7552A">
      <w:pPr>
        <w:widowControl w:val="0"/>
      </w:pPr>
    </w:p>
    <w:p w14:paraId="44D7C250" w14:textId="7713A54E" w:rsidR="00D16158" w:rsidRDefault="00D16158" w:rsidP="00C7552A">
      <w:pPr>
        <w:widowControl w:val="0"/>
      </w:pPr>
    </w:p>
    <w:p w14:paraId="1774477D" w14:textId="32B682B1" w:rsidR="007213E3" w:rsidRDefault="007213E3" w:rsidP="00C7552A">
      <w:pPr>
        <w:widowControl w:val="0"/>
      </w:pPr>
      <w:r>
        <w:t>The piezo output will change with the changes in pressure in your fingers due to the pulsatile activity of the heart.</w:t>
      </w:r>
    </w:p>
    <w:p w14:paraId="3115C0EC" w14:textId="77777777" w:rsidR="009A015A" w:rsidRDefault="009A015A" w:rsidP="00C7552A">
      <w:pPr>
        <w:widowControl w:val="0"/>
      </w:pPr>
    </w:p>
    <w:p w14:paraId="19251427" w14:textId="77777777" w:rsidR="00253385" w:rsidRPr="00D12C33" w:rsidRDefault="00253385" w:rsidP="00253385">
      <w:pPr>
        <w:widowControl w:val="0"/>
        <w:rPr>
          <w:b/>
          <w:i/>
        </w:rPr>
      </w:pPr>
      <w:r w:rsidRPr="00D12C33">
        <w:rPr>
          <w:b/>
          <w:i/>
        </w:rPr>
        <w:t>Testing</w:t>
      </w:r>
    </w:p>
    <w:p w14:paraId="3E82EC57" w14:textId="77777777" w:rsidR="00253385" w:rsidRDefault="00253385" w:rsidP="00253385">
      <w:pPr>
        <w:pStyle w:val="ListParagraph"/>
        <w:widowControl w:val="0"/>
        <w:numPr>
          <w:ilvl w:val="0"/>
          <w:numId w:val="19"/>
        </w:numPr>
      </w:pPr>
      <w:r>
        <w:t>Power the op amps with +/- 7 V from the benchtop power supply</w:t>
      </w:r>
    </w:p>
    <w:p w14:paraId="3FB1AD15" w14:textId="77777777" w:rsidR="00253385" w:rsidRDefault="00253385" w:rsidP="00253385">
      <w:pPr>
        <w:pStyle w:val="ListParagraph"/>
        <w:widowControl w:val="0"/>
        <w:numPr>
          <w:ilvl w:val="0"/>
          <w:numId w:val="19"/>
        </w:numPr>
      </w:pPr>
      <w:r>
        <w:t>Please set the current limit of your benchtop power supply to 50mA.</w:t>
      </w:r>
    </w:p>
    <w:p w14:paraId="1E49D28D" w14:textId="06F34765" w:rsidR="00253385" w:rsidRDefault="00253385" w:rsidP="00253385">
      <w:pPr>
        <w:pStyle w:val="ListParagraph"/>
        <w:widowControl w:val="0"/>
        <w:numPr>
          <w:ilvl w:val="0"/>
          <w:numId w:val="19"/>
        </w:numPr>
      </w:pPr>
      <w:r>
        <w:t>Please see Part #</w:t>
      </w:r>
      <w:r w:rsidR="00115892">
        <w:t>4</w:t>
      </w:r>
      <w:r>
        <w:t>: Bypass Capacitors</w:t>
      </w:r>
    </w:p>
    <w:p w14:paraId="2A21C9A8" w14:textId="063B8C2C" w:rsidR="00253385" w:rsidRDefault="00253385" w:rsidP="00253385">
      <w:pPr>
        <w:pStyle w:val="ListParagraph"/>
        <w:widowControl w:val="0"/>
        <w:numPr>
          <w:ilvl w:val="0"/>
          <w:numId w:val="19"/>
        </w:numPr>
      </w:pPr>
      <w:r>
        <w:t>Gently tap the piezo element. You should see a small signal appear at the output of the buffer amplifier.</w:t>
      </w:r>
    </w:p>
    <w:p w14:paraId="357D286F" w14:textId="77777777" w:rsidR="00253385" w:rsidRDefault="00253385" w:rsidP="00253385">
      <w:pPr>
        <w:widowControl w:val="0"/>
      </w:pPr>
    </w:p>
    <w:p w14:paraId="5D7784C7" w14:textId="0286433B" w:rsidR="00253385" w:rsidRPr="00253385" w:rsidRDefault="00253385" w:rsidP="00253385">
      <w:pPr>
        <w:widowControl w:val="0"/>
        <w:rPr>
          <w:b/>
          <w:i/>
        </w:rPr>
      </w:pPr>
      <w:r w:rsidRPr="00253385">
        <w:rPr>
          <w:b/>
          <w:i/>
        </w:rPr>
        <w:t>Try It!</w:t>
      </w:r>
    </w:p>
    <w:p w14:paraId="4D2D9C16" w14:textId="32BC5C69" w:rsidR="00253385" w:rsidRDefault="00253385" w:rsidP="00253385">
      <w:pPr>
        <w:pStyle w:val="ListParagraph"/>
        <w:widowControl w:val="0"/>
        <w:numPr>
          <w:ilvl w:val="0"/>
          <w:numId w:val="20"/>
        </w:numPr>
      </w:pPr>
      <w:r>
        <w:t>Play one of your favorite songs on your phone</w:t>
      </w:r>
    </w:p>
    <w:p w14:paraId="524EC3DA" w14:textId="64E640E2" w:rsidR="00253385" w:rsidRDefault="00253385" w:rsidP="00253385">
      <w:pPr>
        <w:pStyle w:val="ListParagraph"/>
        <w:widowControl w:val="0"/>
        <w:numPr>
          <w:ilvl w:val="0"/>
          <w:numId w:val="20"/>
        </w:numPr>
      </w:pPr>
      <w:r>
        <w:t>Hold the phone’s speaker up against the piezo element</w:t>
      </w:r>
    </w:p>
    <w:p w14:paraId="1DDA9080" w14:textId="03E191FF" w:rsidR="00253385" w:rsidRDefault="00253385" w:rsidP="00253385">
      <w:pPr>
        <w:widowControl w:val="0"/>
      </w:pPr>
      <w:r>
        <w:t>You should be able to see the audio signals at the output of the buffer amplifier. This may or may not work wonderfully depending on the sound pressure level of your phone’s speakers.</w:t>
      </w:r>
    </w:p>
    <w:p w14:paraId="44B9AB7B" w14:textId="1168BC63" w:rsidR="00BC1A6F" w:rsidRDefault="00BC1A6F" w:rsidP="00BC1A6F">
      <w:pPr>
        <w:widowControl w:val="0"/>
      </w:pPr>
      <w:r>
        <w:t xml:space="preserve"> </w:t>
      </w:r>
    </w:p>
    <w:p w14:paraId="343E7459" w14:textId="4E418143" w:rsidR="006F7E75" w:rsidRPr="00C7552A" w:rsidRDefault="006F7E75" w:rsidP="009A015A">
      <w:pPr>
        <w:widowControl w:val="0"/>
      </w:pPr>
    </w:p>
    <w:p w14:paraId="018ED05E" w14:textId="2425F2A1" w:rsidR="00D12C33" w:rsidRDefault="00C7552A" w:rsidP="00591BAC">
      <w:r>
        <w:rPr>
          <w:rFonts w:ascii="Cambria" w:hAnsi="Cambria"/>
          <w:b/>
        </w:rPr>
        <w:br w:type="page"/>
      </w:r>
    </w:p>
    <w:p w14:paraId="594986C6" w14:textId="45082276" w:rsidR="006576D2" w:rsidRPr="0010264D" w:rsidRDefault="00331B28" w:rsidP="00C7552A">
      <w:pPr>
        <w:widowControl w:val="0"/>
        <w:rPr>
          <w:b/>
        </w:rPr>
      </w:pPr>
      <w:r>
        <w:rPr>
          <w:b/>
        </w:rPr>
        <w:lastRenderedPageBreak/>
        <w:t>Part #2</w:t>
      </w:r>
      <w:r w:rsidR="00342395" w:rsidRPr="0010264D">
        <w:rPr>
          <w:b/>
        </w:rPr>
        <w:t xml:space="preserve">: </w:t>
      </w:r>
      <w:r w:rsidR="001B625C" w:rsidRPr="0010264D">
        <w:rPr>
          <w:b/>
        </w:rPr>
        <w:t>Active</w:t>
      </w:r>
      <w:r w:rsidR="006B487D">
        <w:rPr>
          <w:b/>
        </w:rPr>
        <w:t xml:space="preserve"> Bandpass Filter</w:t>
      </w:r>
    </w:p>
    <w:p w14:paraId="45799C98" w14:textId="5FC1082B" w:rsidR="002E37AE" w:rsidRPr="00B821D1" w:rsidRDefault="00B53163" w:rsidP="00B53163">
      <w:pPr>
        <w:widowControl w:val="0"/>
        <w:rPr>
          <w:sz w:val="22"/>
          <w:szCs w:val="22"/>
        </w:rPr>
      </w:pPr>
      <w:r>
        <w:rPr>
          <w:noProof/>
        </w:rPr>
        <mc:AlternateContent>
          <mc:Choice Requires="wps">
            <w:drawing>
              <wp:anchor distT="0" distB="0" distL="114300" distR="114300" simplePos="0" relativeHeight="251664384" behindDoc="0" locked="0" layoutInCell="1" allowOverlap="1" wp14:anchorId="6000B192" wp14:editId="328FBCA6">
                <wp:simplePos x="0" y="0"/>
                <wp:positionH relativeFrom="column">
                  <wp:posOffset>9525</wp:posOffset>
                </wp:positionH>
                <wp:positionV relativeFrom="paragraph">
                  <wp:posOffset>1878965</wp:posOffset>
                </wp:positionV>
                <wp:extent cx="5795010" cy="4597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5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E99D0" w14:textId="12FF26CB" w:rsidR="00C46838" w:rsidRDefault="00C46838" w:rsidP="00C46838">
                            <w:pPr>
                              <w:widowControl w:val="0"/>
                              <w:jc w:val="center"/>
                              <w:rPr>
                                <w:b/>
                                <w:i/>
                              </w:rPr>
                            </w:pPr>
                            <w:r>
                              <w:rPr>
                                <w:i/>
                                <w:sz w:val="22"/>
                                <w:szCs w:val="22"/>
                              </w:rPr>
                              <w:t>F</w:t>
                            </w:r>
                            <w:r w:rsidR="006B487D">
                              <w:rPr>
                                <w:i/>
                                <w:sz w:val="22"/>
                                <w:szCs w:val="22"/>
                              </w:rPr>
                              <w:t>igure 3</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0B192" id="Text Box 7" o:spid="_x0000_s1027" type="#_x0000_t202" style="position:absolute;margin-left:.75pt;margin-top:147.95pt;width:456.3pt;height:3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" filled="f" stroked="f">
                <v:textbox>
                  <w:txbxContent>
                    <w:p w14:paraId="0AEE99D0" w14:textId="12FF26CB" w:rsidR="00C46838" w:rsidRDefault="00C46838" w:rsidP="00C46838">
                      <w:pPr>
                        <w:widowControl w:val="0"/>
                        <w:jc w:val="center"/>
                        <w:rPr>
                          <w:b/>
                          <w:i/>
                        </w:rPr>
                      </w:pPr>
                      <w:r>
                        <w:rPr>
                          <w:i/>
                          <w:sz w:val="22"/>
                          <w:szCs w:val="22"/>
                        </w:rPr>
                        <w:t>F</w:t>
                      </w:r>
                      <w:r w:rsidR="006B487D">
                        <w:rPr>
                          <w:i/>
                          <w:sz w:val="22"/>
                          <w:szCs w:val="22"/>
                        </w:rPr>
                        <w:t>igure 3</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v:textbox>
                <w10:wrap type="square"/>
              </v:shape>
            </w:pict>
          </mc:Fallback>
        </mc:AlternateContent>
      </w:r>
      <w:r>
        <w:rPr>
          <w:noProof/>
          <w:sz w:val="22"/>
          <w:szCs w:val="22"/>
        </w:rPr>
        <w:drawing>
          <wp:inline distT="0" distB="0" distL="0" distR="0" wp14:anchorId="4862C421" wp14:editId="2461A2B7">
            <wp:extent cx="5943600" cy="1864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dioConditioningCircuit.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0A404FCB" w14:textId="119D6F3C" w:rsidR="00C46838" w:rsidRPr="00C46838" w:rsidRDefault="001B625C" w:rsidP="00C7552A">
      <w:pPr>
        <w:widowControl w:val="0"/>
        <w:rPr>
          <w:i/>
          <w:sz w:val="22"/>
          <w:szCs w:val="22"/>
        </w:rPr>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to ensure that only the AC portion of our signal is being amplified</w:t>
      </w:r>
      <w:r w:rsidR="002A507C">
        <w:t xml:space="preserve">. </w:t>
      </w:r>
      <w:r>
        <w:t>The band-pass filter has two cut-off frequencies set by the low-pass and high-pass filter. Recall from equation 1 that the cut-off frequency</w:t>
      </w:r>
      <w:r w:rsidR="005C7AA7">
        <w:t xml:space="preserve"> </w:t>
      </w:r>
      <w:r w:rsidR="002F113B">
        <w:t xml:space="preserve">of </w:t>
      </w:r>
      <w:r w:rsidR="005C7AA7">
        <w:t xml:space="preserve">low-pass and high-pass filters are </w:t>
      </w:r>
      <w:r>
        <w:t>determined by</w:t>
      </w:r>
      <w:r w:rsidR="00C46838">
        <w:t xml:space="preserve"> the following equation:</w:t>
      </w:r>
    </w:p>
    <w:p w14:paraId="6041D66B" w14:textId="77777777" w:rsidR="00C46838" w:rsidRDefault="00C46838" w:rsidP="00C7552A">
      <w:pPr>
        <w:widowControl w:val="0"/>
      </w:pPr>
    </w:p>
    <w:p w14:paraId="3C47F59F" w14:textId="559D57D6" w:rsidR="005C7AA7" w:rsidRDefault="00467FA6" w:rsidP="00C46838">
      <w:pPr>
        <w:widowControl w:val="0"/>
        <w:jc w:val="cente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C476AC">
        <w:tab/>
      </w:r>
      <w:r w:rsidR="00C476AC">
        <w:tab/>
      </w:r>
      <w:r w:rsidR="00D8467D">
        <w:tab/>
      </w:r>
      <w:r w:rsidR="005C7AA7">
        <w:t>(2)</w:t>
      </w:r>
    </w:p>
    <w:p w14:paraId="144DB1B4" w14:textId="268DC81E" w:rsidR="00C46838" w:rsidRDefault="00C46838" w:rsidP="00C7552A">
      <w:pPr>
        <w:widowControl w:val="0"/>
      </w:pPr>
    </w:p>
    <w:p w14:paraId="1FB80E1A" w14:textId="1FB0E53A" w:rsidR="001B625C" w:rsidRDefault="001B625C" w:rsidP="00C7552A">
      <w:pPr>
        <w:widowControl w:val="0"/>
      </w:pPr>
      <w:r>
        <w:t>The low-pass filter determines the higher cut-off frequency. The high-pass filter determines the lower cut-off frequency.</w:t>
      </w:r>
      <w:r w:rsidR="00F56B12">
        <w:t xml:space="preserve"> The cut-off frequencies are set to 0.5</w:t>
      </w:r>
      <w:r w:rsidR="00670036">
        <w:t xml:space="preserve"> </w:t>
      </w:r>
      <w:r w:rsidR="00F56B12">
        <w:t>Hz and 3.4</w:t>
      </w:r>
      <w:r w:rsidR="00670036">
        <w:t xml:space="preserve"> </w:t>
      </w:r>
      <w:r w:rsidR="00F56B12">
        <w:t>Hz.</w:t>
      </w:r>
    </w:p>
    <w:p w14:paraId="5E0F1A01" w14:textId="7532CCCE" w:rsidR="00482E2F" w:rsidRDefault="00482E2F" w:rsidP="00C7552A">
      <w:pPr>
        <w:widowControl w:val="0"/>
      </w:pPr>
    </w:p>
    <w:p w14:paraId="046577D3" w14:textId="73E67410" w:rsidR="00482E2F" w:rsidRDefault="00482E2F" w:rsidP="00C7552A">
      <w:pPr>
        <w:widowControl w:val="0"/>
      </w:pPr>
      <w:r>
        <w:t>The gain in the passband is determined by equation 3</w:t>
      </w:r>
    </w:p>
    <w:p w14:paraId="09CF5A72" w14:textId="372E1A8E" w:rsidR="008C07C9" w:rsidRDefault="008C07C9" w:rsidP="00C7552A">
      <w:pPr>
        <w:widowControl w:val="0"/>
      </w:pPr>
      <w:bookmarkStart w:id="0" w:name="_GoBack"/>
      <w:bookmarkEnd w:id="0"/>
    </w:p>
    <w:p w14:paraId="7AA65114" w14:textId="1E4EC6C4" w:rsidR="00195C20" w:rsidRDefault="00C46838">
      <w:pPr>
        <w:widowControl w:val="0"/>
        <w:pPrChange w:id="1" w:author="Nick Bluhm" w:date="2018-08-02T13:09:00Z">
          <w:pPr>
            <w:widowControl w:val="0"/>
            <w:jc w:val="center"/>
          </w:pPr>
        </w:pPrChange>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ins w:id="2" w:author="Nick Bluhm" w:date="2018-08-02T13:08:00Z">
        <w:r w:rsidR="00CE0443">
          <w:t xml:space="preserve"> (or [R9+R45]/R6) in this </w:t>
        </w:r>
        <w:proofErr w:type="gramStart"/>
        <w:r w:rsidR="00CE0443">
          <w:t>case)</w:t>
        </w:r>
      </w:ins>
      <w:r w:rsidR="00C476AC">
        <w:t>(</w:t>
      </w:r>
      <w:proofErr w:type="gramEnd"/>
      <w:r w:rsidR="00C476AC">
        <w:t>3</w:t>
      </w:r>
      <w:r w:rsidR="00195C20">
        <w:t>)</w:t>
      </w:r>
    </w:p>
    <w:p w14:paraId="4982DB31" w14:textId="16BA3F09" w:rsidR="00482E2F" w:rsidRDefault="00482E2F" w:rsidP="00C7552A">
      <w:pPr>
        <w:widowControl w:val="0"/>
      </w:pPr>
    </w:p>
    <w:p w14:paraId="3C1FCC8E" w14:textId="42A5B492" w:rsidR="00482E2F" w:rsidRDefault="00F56B12" w:rsidP="00C7552A">
      <w:pPr>
        <w:widowControl w:val="0"/>
      </w:pPr>
      <w:r>
        <w:t>The passband gain should be about 23dB.</w:t>
      </w:r>
    </w:p>
    <w:p w14:paraId="103F94F8" w14:textId="77777777" w:rsidR="00D8467D" w:rsidRDefault="00D8467D" w:rsidP="00C7552A">
      <w:pPr>
        <w:widowControl w:val="0"/>
      </w:pPr>
    </w:p>
    <w:p w14:paraId="7242BAF8" w14:textId="22F086FB" w:rsidR="00D8467D" w:rsidRDefault="00D8467D" w:rsidP="00C7552A">
      <w:pPr>
        <w:widowControl w:val="0"/>
      </w:pPr>
      <w:r>
        <w:t>The first band-pass filter in the circuit filters the audio output of our media playing device</w:t>
      </w:r>
      <w:r w:rsidR="00E87131">
        <w:t xml:space="preserve">. The op amps we are using are called single supply op amps are powered by a small battery. The audio output of our media playing device has an average voltage of 0. This means that some of the signal </w:t>
      </w:r>
      <w:del w:id="3" w:author="Nick Bluhm" w:date="2018-08-02T12:45:00Z">
        <w:r w:rsidR="00E87131" w:rsidDel="000F1DCF">
          <w:delText xml:space="preserve">with </w:delText>
        </w:r>
      </w:del>
      <w:ins w:id="4" w:author="Nick Bluhm" w:date="2018-08-02T12:45:00Z">
        <w:r w:rsidR="000F1DCF">
          <w:t xml:space="preserve">will </w:t>
        </w:r>
      </w:ins>
      <w:r w:rsidR="00E87131">
        <w:t>be negative with respect to our ground. Since our op amps are single supply and cannot handle a negative voltage, we need offset the output of the audio output of the media playing device to properly interface the audio signal with our circuit.</w:t>
      </w:r>
      <w:r w:rsidR="00641E74">
        <w:t xml:space="preserve"> The bias is applied by applying a reference v</w:t>
      </w:r>
      <w:r w:rsidR="00E67F71">
        <w:t>oltage to the non-inverting pin. Since we have a high pass filter at the inverting input of the op amp there is no DC gain in our bandpass filter circuit and the reference voltage will set the bias voltage at the output of the op amp.</w:t>
      </w:r>
    </w:p>
    <w:p w14:paraId="0C1CADDC" w14:textId="77777777" w:rsidR="00257778" w:rsidRDefault="00257778" w:rsidP="00C7552A">
      <w:pPr>
        <w:widowControl w:val="0"/>
      </w:pPr>
    </w:p>
    <w:p w14:paraId="4346982E" w14:textId="31E2B3C0" w:rsidR="00257778" w:rsidRDefault="00257778" w:rsidP="00C7552A">
      <w:pPr>
        <w:widowControl w:val="0"/>
      </w:pPr>
      <w:r>
        <w:t>The first bandpass filter has a potentiometer in the feedback loop of the op amp.</w:t>
      </w:r>
      <w:r w:rsidR="0010277E">
        <w:t xml:space="preserve"> A potentiometer is a variable resistor. A potentiometer typically has three pins. The two outermost pins are the “full-scale” resistance of the potentiometer, while the middle pin is </w:t>
      </w:r>
      <w:r w:rsidR="0010277E">
        <w:lastRenderedPageBreak/>
        <w:t xml:space="preserve">the “wiper”. Imagine a potentiometer like a voltage divider. If you </w:t>
      </w:r>
      <w:r w:rsidR="00312FA0">
        <w:t xml:space="preserve">imagine, </w:t>
      </w:r>
      <w:r w:rsidR="0010277E">
        <w:t xml:space="preserve">the </w:t>
      </w:r>
      <w:r w:rsidR="00312FA0">
        <w:t>middle pin a</w:t>
      </w:r>
      <w:r w:rsidR="0010277E">
        <w:t>s the output of the voltage divider</w:t>
      </w:r>
      <w:r w:rsidR="00312FA0">
        <w:t>, turning the knob inversely changes the resistance between the middle pin and the two outermost pins.</w:t>
      </w:r>
    </w:p>
    <w:p w14:paraId="6EAA86EC" w14:textId="77777777" w:rsidR="00E67F71" w:rsidRDefault="00E67F71" w:rsidP="00C7552A">
      <w:pPr>
        <w:widowControl w:val="0"/>
      </w:pPr>
    </w:p>
    <w:p w14:paraId="1F070DD0" w14:textId="3F4F9EA3" w:rsidR="00E67F71" w:rsidRDefault="00E67F71" w:rsidP="00C7552A">
      <w:pPr>
        <w:widowControl w:val="0"/>
      </w:pPr>
      <w:r>
        <w:t>The second bandpass filter just helps eliminate a bit more noise and limit our circuit bandwidth to the audio range. The passband gain of the second bandpass is 0dB.</w:t>
      </w:r>
    </w:p>
    <w:p w14:paraId="638391A4" w14:textId="7CA0A9DB" w:rsidR="002F113B" w:rsidRDefault="002F113B" w:rsidP="00C7552A">
      <w:pPr>
        <w:widowControl w:val="0"/>
      </w:pPr>
    </w:p>
    <w:p w14:paraId="2E378149" w14:textId="5009CBBD" w:rsidR="002E37AE" w:rsidRDefault="002E37AE" w:rsidP="00C7552A">
      <w:pPr>
        <w:widowControl w:val="0"/>
      </w:pPr>
    </w:p>
    <w:p w14:paraId="76660E20" w14:textId="2E1EB7A5" w:rsidR="00D12C33" w:rsidRPr="00D12C33" w:rsidRDefault="00D12C33" w:rsidP="00C7552A">
      <w:pPr>
        <w:widowControl w:val="0"/>
        <w:rPr>
          <w:b/>
          <w:i/>
        </w:rPr>
      </w:pPr>
      <w:r w:rsidRPr="00D12C33">
        <w:rPr>
          <w:b/>
          <w:i/>
        </w:rPr>
        <w:t>Testing</w:t>
      </w:r>
    </w:p>
    <w:p w14:paraId="3A415DCE" w14:textId="619900ED" w:rsidR="00331B28" w:rsidRDefault="00EE2649" w:rsidP="00331B28">
      <w:pPr>
        <w:pStyle w:val="ListParagraph"/>
        <w:widowControl w:val="0"/>
        <w:numPr>
          <w:ilvl w:val="0"/>
          <w:numId w:val="21"/>
        </w:numPr>
      </w:pPr>
      <w:r>
        <w:t xml:space="preserve">Power </w:t>
      </w:r>
      <w:r w:rsidR="00F56B12">
        <w:t>the op amps with +</w:t>
      </w:r>
      <w:r w:rsidR="00E67F71">
        <w:t>5V and GND</w:t>
      </w:r>
      <w:r w:rsidR="000B497D">
        <w:t xml:space="preserve"> from the benchtop power supply</w:t>
      </w:r>
    </w:p>
    <w:p w14:paraId="12CEC21C" w14:textId="77777777" w:rsidR="00331B28" w:rsidRDefault="005251E2" w:rsidP="00331B28">
      <w:pPr>
        <w:pStyle w:val="ListParagraph"/>
        <w:widowControl w:val="0"/>
        <w:numPr>
          <w:ilvl w:val="0"/>
          <w:numId w:val="21"/>
        </w:numPr>
      </w:pPr>
      <w:r>
        <w:t>Please set the current limit of your benchtop power supply to 50mA.</w:t>
      </w:r>
    </w:p>
    <w:p w14:paraId="2958213F" w14:textId="77777777" w:rsidR="00331B28" w:rsidRDefault="005251E2" w:rsidP="00331B28">
      <w:pPr>
        <w:pStyle w:val="ListParagraph"/>
        <w:widowControl w:val="0"/>
        <w:numPr>
          <w:ilvl w:val="0"/>
          <w:numId w:val="21"/>
        </w:numPr>
      </w:pPr>
      <w:r>
        <w:t>Please see Part #3</w:t>
      </w:r>
      <w:r w:rsidR="008D7A04">
        <w:t>: Bypass Capacitors</w:t>
      </w:r>
    </w:p>
    <w:p w14:paraId="220AF793" w14:textId="77777777" w:rsidR="00331B28" w:rsidRDefault="00195C20" w:rsidP="00331B28">
      <w:pPr>
        <w:pStyle w:val="ListParagraph"/>
        <w:widowControl w:val="0"/>
        <w:numPr>
          <w:ilvl w:val="0"/>
          <w:numId w:val="21"/>
        </w:numPr>
      </w:pPr>
      <w:r>
        <w:t>In High-Z mode, c</w:t>
      </w:r>
      <w:r w:rsidR="001B625C">
        <w:t>reat</w:t>
      </w:r>
      <w:r w:rsidR="005C7AA7">
        <w:t>e a 1</w:t>
      </w:r>
      <w:r w:rsidR="007D2971">
        <w:t xml:space="preserve"> </w:t>
      </w:r>
      <w:r w:rsidR="00EE2649">
        <w:t>Hz, 2</w:t>
      </w:r>
      <w:r w:rsidR="005C7AA7">
        <w:t>0</w:t>
      </w:r>
      <w:r w:rsidR="007D2971">
        <w:t xml:space="preserve"> </w:t>
      </w:r>
      <w:proofErr w:type="spellStart"/>
      <w:r w:rsidR="001B625C">
        <w:t>mVpp</w:t>
      </w:r>
      <w:proofErr w:type="spellEnd"/>
      <w:r w:rsidR="001B625C">
        <w:t xml:space="preserve"> sine wave from your function generator.</w:t>
      </w:r>
    </w:p>
    <w:p w14:paraId="5E01C486" w14:textId="77777777" w:rsidR="00331B28" w:rsidRDefault="001B625C" w:rsidP="00331B28">
      <w:pPr>
        <w:pStyle w:val="ListParagraph"/>
        <w:widowControl w:val="0"/>
        <w:numPr>
          <w:ilvl w:val="0"/>
          <w:numId w:val="21"/>
        </w:numPr>
      </w:pPr>
      <w:r>
        <w:t>Inp</w:t>
      </w:r>
      <w:r w:rsidR="00470206">
        <w:t>ut the sine wave into your band</w:t>
      </w:r>
      <w:r>
        <w:t>pass filter.</w:t>
      </w:r>
    </w:p>
    <w:p w14:paraId="61168911" w14:textId="05022321" w:rsidR="00312FA0" w:rsidRDefault="00312FA0" w:rsidP="00331B28">
      <w:pPr>
        <w:pStyle w:val="ListParagraph"/>
        <w:widowControl w:val="0"/>
        <w:numPr>
          <w:ilvl w:val="0"/>
          <w:numId w:val="21"/>
        </w:numPr>
      </w:pPr>
      <w:r>
        <w:t xml:space="preserve">Turn your potentiometer both clockwise and counterclockwise and note how the </w:t>
      </w:r>
      <w:r w:rsidR="00503363">
        <w:t>output of the op amp</w:t>
      </w:r>
      <w:r>
        <w:t xml:space="preserve"> changes when you turn the potentiometer one direction vs. the other</w:t>
      </w:r>
    </w:p>
    <w:p w14:paraId="4B1B5682" w14:textId="72D29C0E" w:rsidR="00BB774B" w:rsidRDefault="00BB774B" w:rsidP="00331B28">
      <w:pPr>
        <w:pStyle w:val="ListParagraph"/>
        <w:widowControl w:val="0"/>
        <w:numPr>
          <w:ilvl w:val="0"/>
          <w:numId w:val="21"/>
        </w:numPr>
      </w:pPr>
      <w:r>
        <w:t xml:space="preserve">Turn your potentiometer so that the output is </w:t>
      </w:r>
    </w:p>
    <w:p w14:paraId="23D17B59" w14:textId="688F051F" w:rsidR="00331B28" w:rsidRDefault="00342395" w:rsidP="00331B28">
      <w:pPr>
        <w:pStyle w:val="ListParagraph"/>
        <w:widowControl w:val="0"/>
        <w:numPr>
          <w:ilvl w:val="0"/>
          <w:numId w:val="21"/>
        </w:numPr>
      </w:pPr>
      <w:r>
        <w:t xml:space="preserve">You should </w:t>
      </w:r>
      <w:r w:rsidR="00195C20">
        <w:t>h</w:t>
      </w:r>
      <w:r w:rsidR="00331B28">
        <w:t>ave an output signal of about 300m</w:t>
      </w:r>
      <w:r>
        <w:t>Vpp.</w:t>
      </w:r>
    </w:p>
    <w:p w14:paraId="3E039DFC" w14:textId="77777777" w:rsidR="00331B28" w:rsidRDefault="00195C20" w:rsidP="00331B28">
      <w:pPr>
        <w:pStyle w:val="ListParagraph"/>
        <w:widowControl w:val="0"/>
        <w:numPr>
          <w:ilvl w:val="0"/>
          <w:numId w:val="21"/>
        </w:numPr>
      </w:pPr>
      <w:r>
        <w:t>Change</w:t>
      </w:r>
      <w:r w:rsidR="00C966BF">
        <w:t xml:space="preserve"> the frequency of your input sine wave to 60Hz.</w:t>
      </w:r>
    </w:p>
    <w:p w14:paraId="19E36793" w14:textId="0E72CE49" w:rsidR="00331B28" w:rsidRDefault="00195C20" w:rsidP="00331B28">
      <w:pPr>
        <w:pStyle w:val="ListParagraph"/>
        <w:widowControl w:val="0"/>
        <w:numPr>
          <w:ilvl w:val="0"/>
          <w:numId w:val="21"/>
        </w:numPr>
      </w:pPr>
      <w:r>
        <w:t>In High-Z mode, c</w:t>
      </w:r>
      <w:r w:rsidR="006B487D">
        <w:t>hange the signal amplitude 1</w:t>
      </w:r>
      <w:r w:rsidR="00C966BF">
        <w:t>Vpp</w:t>
      </w:r>
    </w:p>
    <w:p w14:paraId="0417E498" w14:textId="1F2D9CD8" w:rsidR="00C966BF" w:rsidRDefault="00C966BF" w:rsidP="00331B28">
      <w:pPr>
        <w:pStyle w:val="ListParagraph"/>
        <w:widowControl w:val="0"/>
        <w:numPr>
          <w:ilvl w:val="0"/>
          <w:numId w:val="21"/>
        </w:numPr>
      </w:pPr>
      <w:r>
        <w:t>You should ha</w:t>
      </w:r>
      <w:r w:rsidR="006B487D">
        <w:t>ve an output signal of about 830</w:t>
      </w:r>
      <w:r>
        <w:t>mVpp.</w:t>
      </w:r>
    </w:p>
    <w:p w14:paraId="6B0C09C0" w14:textId="4F4506AB" w:rsidR="00B53163" w:rsidRDefault="00B53163">
      <w:r>
        <w:br w:type="page"/>
      </w:r>
    </w:p>
    <w:p w14:paraId="4E5E6E33" w14:textId="51B7D8CC" w:rsidR="00B53163" w:rsidRDefault="00B53163" w:rsidP="00B53163">
      <w:pPr>
        <w:widowControl w:val="0"/>
        <w:rPr>
          <w:b/>
        </w:rPr>
      </w:pPr>
      <w:r w:rsidRPr="00D12C33">
        <w:rPr>
          <w:b/>
        </w:rPr>
        <w:lastRenderedPageBreak/>
        <w:t xml:space="preserve">Part #4: </w:t>
      </w:r>
      <w:r>
        <w:rPr>
          <w:b/>
        </w:rPr>
        <w:t>Envelope Detector</w:t>
      </w:r>
    </w:p>
    <w:p w14:paraId="17B681DB" w14:textId="77092D47" w:rsidR="00B53163" w:rsidRPr="00D12C33" w:rsidRDefault="00B53163" w:rsidP="00B53163">
      <w:pPr>
        <w:widowControl w:val="0"/>
        <w:jc w:val="center"/>
        <w:rPr>
          <w:b/>
        </w:rPr>
      </w:pPr>
      <w:r>
        <w:rPr>
          <w:b/>
          <w:noProof/>
        </w:rPr>
        <w:drawing>
          <wp:inline distT="0" distB="0" distL="0" distR="0" wp14:anchorId="361AF654" wp14:editId="048732E3">
            <wp:extent cx="2800427" cy="1583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Constant.pdf"/>
                    <pic:cNvPicPr/>
                  </pic:nvPicPr>
                  <pic:blipFill>
                    <a:blip r:embed="rId12">
                      <a:extLst>
                        <a:ext uri="{28A0092B-C50C-407E-A947-70E740481C1C}">
                          <a14:useLocalDpi xmlns:a14="http://schemas.microsoft.com/office/drawing/2010/main" val="0"/>
                        </a:ext>
                      </a:extLst>
                    </a:blip>
                    <a:stretch>
                      <a:fillRect/>
                    </a:stretch>
                  </pic:blipFill>
                  <pic:spPr>
                    <a:xfrm>
                      <a:off x="0" y="0"/>
                      <a:ext cx="2808890" cy="1588476"/>
                    </a:xfrm>
                    <a:prstGeom prst="rect">
                      <a:avLst/>
                    </a:prstGeom>
                  </pic:spPr>
                </pic:pic>
              </a:graphicData>
            </a:graphic>
          </wp:inline>
        </w:drawing>
      </w:r>
    </w:p>
    <w:p w14:paraId="4FA0748A" w14:textId="77777777" w:rsidR="00B53163" w:rsidRDefault="00B53163" w:rsidP="00B53163">
      <w:pPr>
        <w:widowControl w:val="0"/>
        <w:jc w:val="center"/>
        <w:rPr>
          <w:i/>
          <w:sz w:val="22"/>
          <w:szCs w:val="22"/>
        </w:rPr>
      </w:pPr>
      <w:r>
        <w:rPr>
          <w:i/>
          <w:sz w:val="22"/>
          <w:szCs w:val="22"/>
        </w:rPr>
        <w:t>Figure 6</w:t>
      </w:r>
      <w:r w:rsidRPr="003B60B3">
        <w:rPr>
          <w:i/>
          <w:sz w:val="22"/>
          <w:szCs w:val="22"/>
        </w:rPr>
        <w:t xml:space="preserve">: </w:t>
      </w:r>
      <w:r>
        <w:rPr>
          <w:i/>
          <w:sz w:val="22"/>
          <w:szCs w:val="22"/>
        </w:rPr>
        <w:t>Peak detector and comparator circuit. The peak detector auto-adjusts a threshold or the pulse output and the comparator lights up an LED when a heartbeat comes through.</w:t>
      </w:r>
    </w:p>
    <w:p w14:paraId="59A3C4FF" w14:textId="77777777" w:rsidR="00B53163" w:rsidRDefault="00B53163" w:rsidP="00B53163">
      <w:pPr>
        <w:widowControl w:val="0"/>
      </w:pPr>
    </w:p>
    <w:p w14:paraId="7AC955EE" w14:textId="77777777" w:rsidR="00B53163" w:rsidRPr="003674E1" w:rsidRDefault="00B53163" w:rsidP="00B53163">
      <w:pPr>
        <w:widowControl w:val="0"/>
      </w:pPr>
      <w:r>
        <w:rPr>
          <w:b/>
          <w:i/>
        </w:rPr>
        <w:t xml:space="preserve">Adaptive </w:t>
      </w:r>
      <w:r w:rsidRPr="00D12C33">
        <w:rPr>
          <w:b/>
          <w:i/>
        </w:rPr>
        <w:t>Peak Detector Circuit</w:t>
      </w:r>
    </w:p>
    <w:p w14:paraId="18F28FDD" w14:textId="77777777" w:rsidR="00B53163" w:rsidRDefault="00B53163" w:rsidP="00B53163">
      <w:pPr>
        <w:widowControl w:val="0"/>
      </w:pPr>
      <w:r>
        <w:t>As you noticed in Figure 1, our pulse waveform has a very predominant peak, which corresponds to the systolic phase of our cardiac cycle. We will attempt to create a circuit that will automatically detect this peak and will blink an LED in response. The height of the pulse waveform’s predominant peak varies with a number of different factors. We would like our circuit to automatically adapt to these changes without additional intervention from the user. We will accomplish this with an adaptive peak detector.</w:t>
      </w:r>
    </w:p>
    <w:p w14:paraId="2C85C344" w14:textId="77777777" w:rsidR="00B53163" w:rsidRPr="004B13EC" w:rsidRDefault="00B53163" w:rsidP="00B53163">
      <w:pPr>
        <w:widowControl w:val="0"/>
        <w:rPr>
          <w:b/>
          <w:i/>
        </w:rPr>
      </w:pPr>
    </w:p>
    <w:p w14:paraId="22A0C11A" w14:textId="77777777" w:rsidR="00B53163" w:rsidRDefault="00B53163" w:rsidP="00B53163">
      <w:pPr>
        <w:widowControl w:val="0"/>
      </w:pPr>
      <w:r>
        <w:t>A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utilizes this ability of the capacitor to measure the peak output voltage of our photoplethysmography circuit.</w:t>
      </w:r>
    </w:p>
    <w:p w14:paraId="0C1CBB2B" w14:textId="77777777" w:rsidR="00B53163" w:rsidRDefault="00B53163" w:rsidP="00B53163">
      <w:pPr>
        <w:widowControl w:val="0"/>
      </w:pPr>
    </w:p>
    <w:p w14:paraId="4545275A" w14:textId="77777777" w:rsidR="00B53163" w:rsidRDefault="00B53163" w:rsidP="00B53163">
      <w:pPr>
        <w:widowControl w:val="0"/>
      </w:pPr>
      <w:r>
        <w:t>A diode only allows the flow of current in one direction (the direction the arrow is pointing). This prevents the capacitor from discharging. Essentially, this would mean that the capacitor would hold the 9V charge indefinitely. We do not want the capacitor to hold charge indefinitely, so we place a resistor in parallel with the capacitor. The resistor discharges the capacitor at a rate equal to the RC time constant (</w:t>
      </w:r>
      <w:r>
        <w:sym w:font="Symbol" w:char="F074"/>
      </w:r>
      <w:r>
        <w:t>) of the resistor-capacitor circuit where,</w:t>
      </w:r>
    </w:p>
    <w:p w14:paraId="09039385" w14:textId="77777777" w:rsidR="00B53163" w:rsidRDefault="00B53163" w:rsidP="00B53163">
      <w:pPr>
        <w:widowControl w:val="0"/>
      </w:pPr>
    </w:p>
    <w:p w14:paraId="693F1767" w14:textId="77777777" w:rsidR="00B53163" w:rsidRDefault="00B53163" w:rsidP="00B53163">
      <w:pPr>
        <w:widowControl w:val="0"/>
      </w:pPr>
      <w:r>
        <w:tab/>
      </w:r>
      <w:r>
        <w:tab/>
      </w:r>
      <w:r>
        <w:tab/>
      </w:r>
      <w:r>
        <w:tab/>
      </w:r>
      <w:r>
        <w:tab/>
      </w:r>
      <w:r>
        <w:tab/>
      </w:r>
      <m:oMath>
        <m:r>
          <w:rPr>
            <w:rFonts w:ascii="Cambria Math" w:hAnsi="Cambria Math"/>
          </w:rPr>
          <m:t>τ=R*C</m:t>
        </m:r>
      </m:oMath>
      <w:r>
        <w:tab/>
      </w:r>
      <w:r>
        <w:tab/>
      </w:r>
      <w:r>
        <w:tab/>
      </w:r>
      <w:r>
        <w:tab/>
        <w:t>(4)</w:t>
      </w:r>
    </w:p>
    <w:p w14:paraId="3471AC33" w14:textId="77777777" w:rsidR="00B53163" w:rsidRDefault="00B53163" w:rsidP="00B53163">
      <w:pPr>
        <w:widowControl w:val="0"/>
      </w:pPr>
    </w:p>
    <w:p w14:paraId="07E7FBF2" w14:textId="77777777" w:rsidR="00B53163" w:rsidRDefault="00B53163" w:rsidP="00B53163">
      <w:pPr>
        <w:widowControl w:val="0"/>
      </w:pPr>
      <w:r>
        <w:t>We set our RC time constant so that the capacitor holds the charge long enough to set a relatively level threshold with only small change in voltage before our next pulse. With the RC circuit, we create an adaptive peak detector that can adjust its level based on the peak voltage of the pulse waveform.</w:t>
      </w:r>
    </w:p>
    <w:p w14:paraId="261DAA36" w14:textId="77777777" w:rsidR="00241146" w:rsidRDefault="00241146" w:rsidP="00241146">
      <w:pPr>
        <w:widowControl w:val="0"/>
      </w:pPr>
    </w:p>
    <w:p w14:paraId="276571E1" w14:textId="77777777" w:rsidR="00241146" w:rsidRDefault="00241146" w:rsidP="00241146">
      <w:pPr>
        <w:widowControl w:val="0"/>
      </w:pPr>
    </w:p>
    <w:p w14:paraId="79CE93B6" w14:textId="05059832" w:rsidR="00241146" w:rsidRDefault="00241146">
      <w:r>
        <w:br w:type="page"/>
      </w:r>
    </w:p>
    <w:p w14:paraId="42AC5902" w14:textId="7714383E" w:rsidR="00241146" w:rsidDel="000F1DCF" w:rsidRDefault="00241146" w:rsidP="00241146">
      <w:pPr>
        <w:widowControl w:val="0"/>
        <w:rPr>
          <w:del w:id="5" w:author="Nick Bluhm" w:date="2018-08-02T12:47:00Z"/>
        </w:rPr>
      </w:pPr>
      <w:del w:id="6" w:author="Nick Bluhm" w:date="2018-08-02T12:47:00Z">
        <w:r w:rsidDel="000F1DCF">
          <w:lastRenderedPageBreak/>
          <w:delText>Sgsfgsfgsfgs</w:delText>
        </w:r>
      </w:del>
    </w:p>
    <w:p w14:paraId="68DF66F5" w14:textId="77777777" w:rsidR="00241146" w:rsidRDefault="00241146" w:rsidP="00241146">
      <w:pPr>
        <w:widowControl w:val="0"/>
      </w:pPr>
    </w:p>
    <w:p w14:paraId="5D582C9A" w14:textId="1AB3F6F9" w:rsidR="00241146" w:rsidRDefault="00241146" w:rsidP="00241146">
      <w:pPr>
        <w:widowControl w:val="0"/>
        <w:rPr>
          <w:b/>
          <w:i/>
        </w:rPr>
      </w:pPr>
      <w:r w:rsidRPr="008F08F9">
        <w:rPr>
          <w:b/>
          <w:i/>
        </w:rPr>
        <w:t>Comparators</w:t>
      </w:r>
    </w:p>
    <w:p w14:paraId="7C279347" w14:textId="527562E6" w:rsidR="007C22DF" w:rsidRPr="008F08F9" w:rsidRDefault="007C22DF" w:rsidP="00241146">
      <w:pPr>
        <w:widowControl w:val="0"/>
        <w:rPr>
          <w:b/>
          <w:i/>
        </w:rPr>
      </w:pPr>
      <w:r>
        <w:rPr>
          <w:b/>
          <w:i/>
          <w:noProof/>
        </w:rPr>
        <w:drawing>
          <wp:inline distT="0" distB="0" distL="0" distR="0" wp14:anchorId="7C60047E" wp14:editId="7E89B20D">
            <wp:extent cx="5943600" cy="1567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ators.pdf"/>
                    <pic:cNvPicPr/>
                  </pic:nvPicPr>
                  <pic:blipFill rotWithShape="1">
                    <a:blip r:embed="rId13">
                      <a:extLst>
                        <a:ext uri="{28A0092B-C50C-407E-A947-70E740481C1C}">
                          <a14:useLocalDpi xmlns:a14="http://schemas.microsoft.com/office/drawing/2010/main" val="0"/>
                        </a:ext>
                      </a:extLst>
                    </a:blip>
                    <a:srcRect t="12730"/>
                    <a:stretch/>
                  </pic:blipFill>
                  <pic:spPr bwMode="auto">
                    <a:xfrm>
                      <a:off x="0" y="0"/>
                      <a:ext cx="5943600" cy="1567180"/>
                    </a:xfrm>
                    <a:prstGeom prst="rect">
                      <a:avLst/>
                    </a:prstGeom>
                    <a:ln>
                      <a:noFill/>
                    </a:ln>
                    <a:extLst>
                      <a:ext uri="{53640926-AAD7-44D8-BBD7-CCE9431645EC}">
                        <a14:shadowObscured xmlns:a14="http://schemas.microsoft.com/office/drawing/2010/main"/>
                      </a:ext>
                    </a:extLst>
                  </pic:spPr>
                </pic:pic>
              </a:graphicData>
            </a:graphic>
          </wp:inline>
        </w:drawing>
      </w:r>
    </w:p>
    <w:p w14:paraId="7C63B894" w14:textId="77777777" w:rsidR="00241146" w:rsidRDefault="00241146" w:rsidP="00241146">
      <w:pPr>
        <w:widowControl w:val="0"/>
      </w:pPr>
      <w:r>
        <w:t>A comparator compares the voltage between an op amp’s two inputs (inverting and non-inverting). The output of the comparator is determined by the following equation</w:t>
      </w:r>
    </w:p>
    <w:p w14:paraId="18AD0EF6" w14:textId="77777777" w:rsidR="00241146" w:rsidRDefault="00241146" w:rsidP="00241146">
      <w:pPr>
        <w:widowControl w:val="0"/>
      </w:pPr>
    </w:p>
    <w:p w14:paraId="4223BD52" w14:textId="77777777" w:rsidR="00241146" w:rsidRDefault="00241146" w:rsidP="00241146">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7022D757" w14:textId="77777777" w:rsidR="00241146" w:rsidRPr="008527BD" w:rsidRDefault="00241146" w:rsidP="00241146">
      <w:pPr>
        <w:widowControl w:val="0"/>
      </w:pPr>
      <w:r>
        <w:t>Where A</w:t>
      </w:r>
      <w:r w:rsidRPr="00113127">
        <w:rPr>
          <w:vertAlign w:val="subscript"/>
        </w:rPr>
        <w:t>OL</w:t>
      </w:r>
      <w:r>
        <w:t xml:space="preserve"> is the open loop gain of the amplifier, which we will assume to be infinity, V</w:t>
      </w:r>
      <w:r>
        <w:rPr>
          <w:vertAlign w:val="subscript"/>
        </w:rPr>
        <w:t>IN+</w:t>
      </w:r>
      <w:r>
        <w:t xml:space="preserve"> is the voltage at the non-inverting pin, and V</w:t>
      </w:r>
      <w:r>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t>, which are the supply voltages of the op amp and V</w:t>
      </w:r>
      <w:r>
        <w:rPr>
          <w:vertAlign w:val="subscript"/>
        </w:rPr>
        <w:t>IN+</w:t>
      </w:r>
      <w:r>
        <w:t xml:space="preserve"> and V</w:t>
      </w:r>
      <w:r>
        <w:rPr>
          <w:vertAlign w:val="subscript"/>
        </w:rPr>
        <w:t>IN-</w:t>
      </w:r>
      <w:r>
        <w:t>, which are the voltages at the non-inverting and inverting input respectively. In short, if the voltage at V</w:t>
      </w:r>
      <w:r>
        <w:rPr>
          <w:vertAlign w:val="subscript"/>
        </w:rPr>
        <w:t>IN+</w:t>
      </w:r>
      <w:r>
        <w:t xml:space="preserve"> is higher than V</w:t>
      </w:r>
      <w:r>
        <w:rPr>
          <w:vertAlign w:val="subscript"/>
        </w:rPr>
        <w:t>IN-</w:t>
      </w:r>
      <w:r>
        <w:t>, the output of the amplifier will hit the positive rail (V</w:t>
      </w:r>
      <w:r w:rsidRPr="00113127">
        <w:rPr>
          <w:vertAlign w:val="superscript"/>
        </w:rPr>
        <w:t>+</w:t>
      </w:r>
      <w:r>
        <w:t>). If the voltage at V</w:t>
      </w:r>
      <w:r>
        <w:rPr>
          <w:vertAlign w:val="subscript"/>
        </w:rPr>
        <w:t>IN-</w:t>
      </w:r>
      <w:r>
        <w:t xml:space="preserve"> is higher than V</w:t>
      </w:r>
      <w:r>
        <w:rPr>
          <w:vertAlign w:val="subscript"/>
        </w:rPr>
        <w:t>IN+</w:t>
      </w:r>
      <w:r>
        <w:t>, the output of the amplifier will hit the negative rail (V</w:t>
      </w:r>
      <w:r w:rsidRPr="00113127">
        <w:rPr>
          <w:vertAlign w:val="superscript"/>
        </w:rPr>
        <w:t>-</w:t>
      </w:r>
      <w:r>
        <w:t>).</w:t>
      </w:r>
    </w:p>
    <w:p w14:paraId="03AC1BAC" w14:textId="77777777" w:rsidR="00241146" w:rsidRDefault="00241146" w:rsidP="00241146">
      <w:pPr>
        <w:widowControl w:val="0"/>
      </w:pPr>
    </w:p>
    <w:p w14:paraId="7CAE3AB8" w14:textId="77777777" w:rsidR="00241146" w:rsidRDefault="00241146" w:rsidP="00241146">
      <w:pPr>
        <w:widowControl w:val="0"/>
      </w:pPr>
      <w:r>
        <w:t>We connected the pulse output to the non-inverting pin of the comparator and the peak detector to the inverting pin. If the pulse output voltage exceeds the voltage of the peak detector, the output of the comparator is positive, which lights our LEDs indicating a heartbeat (systole). If the pulse output does not exceed the voltage of the peak detector, the LEDs will not light.</w:t>
      </w:r>
    </w:p>
    <w:p w14:paraId="57B73668" w14:textId="77777777" w:rsidR="008F08F9" w:rsidRDefault="008F08F9" w:rsidP="00241146">
      <w:pPr>
        <w:widowControl w:val="0"/>
      </w:pPr>
    </w:p>
    <w:p w14:paraId="00E67AB7" w14:textId="77777777" w:rsidR="00DD17AA" w:rsidRDefault="008F08F9" w:rsidP="00241146">
      <w:pPr>
        <w:widowControl w:val="0"/>
      </w:pPr>
      <w:r>
        <w:t>The output of the audio signal conditioning circuit is sent into a series of comparators</w:t>
      </w:r>
      <w:r w:rsidR="00DD17AA">
        <w:t>. Each comparator is a series of thresholds that, when crossed, will turn on an LED. This creates our “level meter” phenomenon.</w:t>
      </w:r>
    </w:p>
    <w:p w14:paraId="4DA6555C" w14:textId="77777777" w:rsidR="00DD17AA" w:rsidRDefault="00DD17AA" w:rsidP="00241146">
      <w:pPr>
        <w:widowControl w:val="0"/>
      </w:pPr>
    </w:p>
    <w:p w14:paraId="76817D9D" w14:textId="6EDF2F78" w:rsidR="00DD17AA" w:rsidRDefault="00DD17AA" w:rsidP="00241146">
      <w:pPr>
        <w:widowControl w:val="0"/>
      </w:pPr>
      <w:r>
        <w:t xml:space="preserve">Creating the proper thresholds for each level of the sound meter takes a bit of work. I recommend observing the output voltage of the audio signal conditioning circuit, then, based on the AC amplitude of an audio output signal at reasonable volume, decide on the increments for the level meter. I’ve done this a little myself. As a shorthand, you may try using </w:t>
      </w:r>
      <w:r w:rsidR="00D55822">
        <w:t>220kOhms as the upper resistor in the voltage divider and solving for the other resistor using the equation</w:t>
      </w:r>
    </w:p>
    <w:p w14:paraId="41496E82" w14:textId="77777777" w:rsidR="00D55822" w:rsidRDefault="00D55822" w:rsidP="00241146">
      <w:pPr>
        <w:widowControl w:val="0"/>
      </w:pPr>
    </w:p>
    <w:p w14:paraId="489325C6" w14:textId="071A961A" w:rsidR="00DD17AA" w:rsidRDefault="00D55822" w:rsidP="00241146">
      <w:pPr>
        <w:widowControl w:val="0"/>
      </w:pPr>
      <w:r>
        <w:tab/>
      </w:r>
      <w:r>
        <w:tab/>
      </w:r>
      <w:r>
        <w:tab/>
      </w:r>
      <w:r>
        <w:tab/>
      </w:r>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tab/>
        <w:t>(5)</w:t>
      </w:r>
      <m:oMath>
        <m:r>
          <m:rPr>
            <m:sty m:val="p"/>
          </m:rPr>
          <w:rPr>
            <w:rFonts w:ascii="Cambria Math" w:hAnsi="Cambria Math"/>
          </w:rPr>
          <w:br/>
        </m:r>
      </m:oMath>
    </w:p>
    <w:p w14:paraId="2AAF24E3" w14:textId="60BCDDBA" w:rsidR="008F08F9" w:rsidRDefault="00DD17AA" w:rsidP="00241146">
      <w:pPr>
        <w:widowControl w:val="0"/>
      </w:pPr>
      <w:r>
        <w:t xml:space="preserve"> The comparators then output to LEDs that will turn on when a </w:t>
      </w:r>
      <w:commentRangeStart w:id="7"/>
      <w:r>
        <w:t>certain</w:t>
      </w:r>
      <w:commentRangeEnd w:id="7"/>
      <w:r w:rsidR="00EF0F9B">
        <w:rPr>
          <w:rStyle w:val="CommentReference"/>
        </w:rPr>
        <w:commentReference w:id="7"/>
      </w:r>
    </w:p>
    <w:p w14:paraId="79EFB79B" w14:textId="77777777" w:rsidR="00241146" w:rsidRDefault="00241146" w:rsidP="00241146">
      <w:pPr>
        <w:widowControl w:val="0"/>
      </w:pPr>
    </w:p>
    <w:p w14:paraId="3EB31DB4" w14:textId="77777777" w:rsidR="00100AE5" w:rsidRDefault="00100AE5" w:rsidP="00C7552A">
      <w:pPr>
        <w:widowControl w:val="0"/>
      </w:pPr>
    </w:p>
    <w:p w14:paraId="433A0B51" w14:textId="3EAFC698" w:rsidR="00113127" w:rsidRDefault="00113127" w:rsidP="00C7552A">
      <w:pPr>
        <w:widowControl w:val="0"/>
      </w:pPr>
      <w:r>
        <w:lastRenderedPageBreak/>
        <w:br w:type="page"/>
      </w:r>
    </w:p>
    <w:p w14:paraId="083D0854" w14:textId="30E300F8" w:rsidR="00CB0CF3" w:rsidRPr="005251E2" w:rsidRDefault="00591BAC" w:rsidP="00CB0CF3">
      <w:pPr>
        <w:widowControl w:val="0"/>
        <w:rPr>
          <w:b/>
        </w:rPr>
      </w:pPr>
      <w:r>
        <w:rPr>
          <w:b/>
        </w:rPr>
        <w:lastRenderedPageBreak/>
        <w:t>Part #</w:t>
      </w:r>
      <w:ins w:id="8" w:author="Nick Bluhm" w:date="2018-08-02T12:49:00Z">
        <w:r w:rsidR="00115892">
          <w:rPr>
            <w:b/>
          </w:rPr>
          <w:t>4</w:t>
        </w:r>
      </w:ins>
      <w:del w:id="9" w:author="Nick Bluhm" w:date="2018-08-02T12:49:00Z">
        <w:r w:rsidDel="00115892">
          <w:rPr>
            <w:b/>
          </w:rPr>
          <w:delText>3</w:delText>
        </w:r>
      </w:del>
      <w:r w:rsidR="00CB0CF3" w:rsidRPr="00D12C33">
        <w:rPr>
          <w:b/>
        </w:rPr>
        <w:t xml:space="preserve">: </w:t>
      </w:r>
      <w:r w:rsidR="00CB0CF3">
        <w:rPr>
          <w:b/>
        </w:rPr>
        <w:t>Bypass Capacitors</w:t>
      </w:r>
    </w:p>
    <w:p w14:paraId="28753D62" w14:textId="55E03F4A" w:rsidR="00CB0CF3" w:rsidRDefault="00420942" w:rsidP="00CB0CF3">
      <w:pPr>
        <w:widowControl w:val="0"/>
      </w:pPr>
      <w:r>
        <w:rPr>
          <w:b/>
          <w:noProof/>
        </w:rPr>
        <mc:AlternateContent>
          <mc:Choice Requires="wps">
            <w:drawing>
              <wp:anchor distT="0" distB="0" distL="114300" distR="114300" simplePos="0" relativeHeight="251661312" behindDoc="0" locked="0" layoutInCell="1" allowOverlap="1" wp14:anchorId="57ED7EEE" wp14:editId="045AFBFD">
                <wp:simplePos x="0" y="0"/>
                <wp:positionH relativeFrom="column">
                  <wp:posOffset>13335</wp:posOffset>
                </wp:positionH>
                <wp:positionV relativeFrom="paragraph">
                  <wp:posOffset>1310005</wp:posOffset>
                </wp:positionV>
                <wp:extent cx="5709285" cy="5740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57092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40D4" w14:textId="03C23520" w:rsidR="00CB0CF3" w:rsidRDefault="00CB0CF3" w:rsidP="00CB0CF3">
                            <w:pPr>
                              <w:jc w:val="center"/>
                            </w:pPr>
                            <w:r>
                              <w:rPr>
                                <w:i/>
                                <w:sz w:val="22"/>
                                <w:szCs w:val="22"/>
                              </w:rPr>
                              <w:t>F</w:t>
                            </w:r>
                            <w:r w:rsidR="006B487D">
                              <w:rPr>
                                <w:i/>
                                <w:sz w:val="22"/>
                                <w:szCs w:val="22"/>
                              </w:rPr>
                              <w:t>igure 4</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7EEE" id="Text Box 24" o:spid="_x0000_s1028" type="#_x0000_t202" style="position:absolute;margin-left:1.05pt;margin-top:103.15pt;width:449.55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" filled="f" stroked="f">
                <v:textbox>
                  <w:txbxContent>
                    <w:p w14:paraId="66A140D4" w14:textId="03C23520" w:rsidR="00CB0CF3" w:rsidRDefault="00CB0CF3" w:rsidP="00CB0CF3">
                      <w:pPr>
                        <w:jc w:val="center"/>
                      </w:pPr>
                      <w:r>
                        <w:rPr>
                          <w:i/>
                          <w:sz w:val="22"/>
                          <w:szCs w:val="22"/>
                        </w:rPr>
                        <w:t>F</w:t>
                      </w:r>
                      <w:r w:rsidR="006B487D">
                        <w:rPr>
                          <w:i/>
                          <w:sz w:val="22"/>
                          <w:szCs w:val="22"/>
                        </w:rPr>
                        <w:t>igure 4</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Pr>
          <w:noProof/>
        </w:rPr>
        <w:drawing>
          <wp:inline distT="0" distB="0" distL="0" distR="0" wp14:anchorId="7529AA58" wp14:editId="1A60BFBE">
            <wp:extent cx="59182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ypass Capacitors.pdf"/>
                    <pic:cNvPicPr/>
                  </pic:nvPicPr>
                  <pic:blipFill rotWithShape="1">
                    <a:blip r:embed="rId17">
                      <a:extLst>
                        <a:ext uri="{28A0092B-C50C-407E-A947-70E740481C1C}">
                          <a14:useLocalDpi xmlns:a14="http://schemas.microsoft.com/office/drawing/2010/main" val="0"/>
                        </a:ext>
                      </a:extLst>
                    </a:blip>
                    <a:srcRect t="23658" b="8389"/>
                    <a:stretch/>
                  </pic:blipFill>
                  <pic:spPr bwMode="auto">
                    <a:xfrm>
                      <a:off x="0" y="0"/>
                      <a:ext cx="5918200" cy="1285875"/>
                    </a:xfrm>
                    <a:prstGeom prst="rect">
                      <a:avLst/>
                    </a:prstGeom>
                    <a:ln>
                      <a:noFill/>
                    </a:ln>
                    <a:extLst>
                      <a:ext uri="{53640926-AAD7-44D8-BBD7-CCE9431645EC}">
                        <a14:shadowObscured xmlns:a14="http://schemas.microsoft.com/office/drawing/2010/main"/>
                      </a:ext>
                    </a:extLst>
                  </pic:spPr>
                </pic:pic>
              </a:graphicData>
            </a:graphic>
          </wp:inline>
        </w:drawing>
      </w:r>
      <w:r w:rsidR="00CB0CF3">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w:t>
      </w:r>
      <w:r w:rsidR="005251E2">
        <w:t xml:space="preserve">he circuit can momentarily turn </w:t>
      </w:r>
      <w:r w:rsidR="00CB0CF3">
        <w:t>off. As you imagine, this could potentially be pretty bad. It would be really awkward if you were using your cellphone and all of a</w:t>
      </w:r>
      <w:r w:rsidR="005251E2">
        <w:t xml:space="preserve"> sudden, it would suddenly turn </w:t>
      </w:r>
      <w:r w:rsidR="00CB0CF3">
        <w:t>off. This is the unfortunate reality of real voltage sources. Real voltages sources cannot provide a truly steady voltag</w:t>
      </w:r>
      <w:r w:rsidR="005251E2">
        <w:t xml:space="preserve">e level, </w:t>
      </w:r>
      <w:r w:rsidR="00CB0CF3">
        <w:t>but droop and spike with changes in load (the circuit the DC supply is powering). We can minimize the effects of these momentary changes in power supply voltages with capacitors. Recall that capacitors resist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w:t>
      </w:r>
      <w:r w:rsidR="005251E2">
        <w:t xml:space="preserve"> that is caused by changing load and by normal operation of our circuit</w:t>
      </w:r>
      <w:r w:rsidR="00CB0CF3">
        <w:t>. In this configuration, capacitors are referred to as bypass capacitors. It is important to use bypass capacitors for each one of your op amps and to place these capacitors as close as possible to the power supply pin of your op amp.</w:t>
      </w:r>
      <w:r w:rsidR="005251E2">
        <w:t xml:space="preserve"> Bypass capacitors should be used on both supplies (the positive and negative supply) of your op amp.</w:t>
      </w:r>
    </w:p>
    <w:p w14:paraId="34C09B4A" w14:textId="77777777" w:rsidR="00CB0CF3" w:rsidRDefault="00CB0CF3" w:rsidP="00CB0CF3">
      <w:pPr>
        <w:widowControl w:val="0"/>
      </w:pPr>
    </w:p>
    <w:p w14:paraId="12DF0CD8" w14:textId="50FD5B89" w:rsidR="004E4B5D" w:rsidRDefault="00CB0CF3" w:rsidP="00591BAC">
      <w:pPr>
        <w:widowControl w:val="0"/>
      </w:pPr>
      <w:r>
        <w:t>Please see the following video to see the effect of using a bypass capacitor in a practical circuit. &lt;</w:t>
      </w:r>
      <w:r w:rsidRPr="00AA3DF3">
        <w:t>https://youtu.be/fr-S1TsHXvk</w:t>
      </w:r>
      <w:r>
        <w:t>&gt;</w:t>
      </w:r>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4D0AF7">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4D0AF7">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6E4EE81" w:rsidR="00E241F1" w:rsidRPr="00E241F1" w:rsidRDefault="004D0AF7" w:rsidP="00E241F1">
            <w:pPr>
              <w:widowControl w:val="0"/>
              <w:jc w:val="center"/>
              <w:rPr>
                <w:sz w:val="22"/>
              </w:rPr>
            </w:pPr>
            <w:r>
              <w:rPr>
                <w:sz w:val="22"/>
              </w:rPr>
              <w:t>11/16</w:t>
            </w:r>
            <w:r w:rsidR="00E241F1">
              <w:rPr>
                <w:sz w:val="22"/>
              </w:rPr>
              <w:t>/2017</w:t>
            </w:r>
          </w:p>
        </w:tc>
        <w:tc>
          <w:tcPr>
            <w:tcW w:w="6994" w:type="dxa"/>
          </w:tcPr>
          <w:p w14:paraId="6BE56E92" w14:textId="708F717F" w:rsidR="00E241F1" w:rsidRDefault="00E241F1" w:rsidP="00E241F1">
            <w:pPr>
              <w:pStyle w:val="ListParagraph"/>
              <w:widowControl w:val="0"/>
              <w:numPr>
                <w:ilvl w:val="0"/>
                <w:numId w:val="18"/>
              </w:numPr>
              <w:ind w:left="346"/>
              <w:rPr>
                <w:sz w:val="22"/>
              </w:rPr>
            </w:pPr>
            <w:r>
              <w:rPr>
                <w:sz w:val="22"/>
              </w:rPr>
              <w:t xml:space="preserve">Initial document for </w:t>
            </w:r>
            <w:r w:rsidR="004D0AF7">
              <w:rPr>
                <w:sz w:val="22"/>
              </w:rPr>
              <w:t>2017</w:t>
            </w:r>
            <w:r>
              <w:rPr>
                <w:sz w:val="22"/>
              </w:rPr>
              <w:t xml:space="preserve"> #FunTimesWithTheTA</w:t>
            </w:r>
          </w:p>
          <w:p w14:paraId="26BDAA8E" w14:textId="77777777" w:rsidR="00E241F1" w:rsidRPr="00E241F1" w:rsidRDefault="00E241F1" w:rsidP="00E241F1">
            <w:pPr>
              <w:pStyle w:val="ListParagraph"/>
              <w:widowControl w:val="0"/>
              <w:ind w:left="346"/>
              <w:rPr>
                <w:sz w:val="22"/>
              </w:rPr>
            </w:pPr>
          </w:p>
        </w:tc>
      </w:tr>
      <w:tr w:rsidR="00115892" w14:paraId="6C3B66DC" w14:textId="77777777" w:rsidTr="004D0AF7">
        <w:trPr>
          <w:trHeight w:val="251"/>
          <w:ins w:id="10" w:author="Nick Bluhm" w:date="2018-08-02T12:50:00Z"/>
        </w:trPr>
        <w:tc>
          <w:tcPr>
            <w:tcW w:w="1173" w:type="dxa"/>
          </w:tcPr>
          <w:p w14:paraId="4ED5402C" w14:textId="3DE5F14B" w:rsidR="00115892" w:rsidRPr="00115892" w:rsidRDefault="00115892" w:rsidP="00E241F1">
            <w:pPr>
              <w:widowControl w:val="0"/>
              <w:jc w:val="center"/>
              <w:rPr>
                <w:ins w:id="11" w:author="Nick Bluhm" w:date="2018-08-02T12:50:00Z"/>
                <w:sz w:val="22"/>
              </w:rPr>
            </w:pPr>
            <w:ins w:id="12" w:author="Nick Bluhm" w:date="2018-08-02T12:51:00Z">
              <w:r>
                <w:rPr>
                  <w:sz w:val="22"/>
                </w:rPr>
                <w:t>B</w:t>
              </w:r>
            </w:ins>
          </w:p>
        </w:tc>
        <w:tc>
          <w:tcPr>
            <w:tcW w:w="1439" w:type="dxa"/>
          </w:tcPr>
          <w:p w14:paraId="660BBF4F" w14:textId="482DBFAD" w:rsidR="00115892" w:rsidRDefault="00115892" w:rsidP="00E241F1">
            <w:pPr>
              <w:widowControl w:val="0"/>
              <w:jc w:val="center"/>
              <w:rPr>
                <w:ins w:id="13" w:author="Nick Bluhm" w:date="2018-08-02T12:50:00Z"/>
                <w:sz w:val="22"/>
              </w:rPr>
            </w:pPr>
            <w:ins w:id="14" w:author="Nick Bluhm" w:date="2018-08-02T12:51:00Z">
              <w:r>
                <w:rPr>
                  <w:sz w:val="22"/>
                </w:rPr>
                <w:t>8/2/2018</w:t>
              </w:r>
            </w:ins>
          </w:p>
        </w:tc>
        <w:tc>
          <w:tcPr>
            <w:tcW w:w="6994" w:type="dxa"/>
          </w:tcPr>
          <w:p w14:paraId="6BB7260B" w14:textId="2873C0CA" w:rsidR="00115892" w:rsidRDefault="00115892" w:rsidP="00E241F1">
            <w:pPr>
              <w:pStyle w:val="ListParagraph"/>
              <w:widowControl w:val="0"/>
              <w:numPr>
                <w:ilvl w:val="0"/>
                <w:numId w:val="18"/>
              </w:numPr>
              <w:ind w:left="346"/>
              <w:rPr>
                <w:ins w:id="15" w:author="Nick Bluhm" w:date="2018-08-02T12:50:00Z"/>
                <w:sz w:val="22"/>
              </w:rPr>
            </w:pPr>
            <w:ins w:id="16" w:author="Nick Bluhm" w:date="2018-08-02T12:51:00Z">
              <w:r>
                <w:rPr>
                  <w:sz w:val="22"/>
                </w:rPr>
                <w:t>Minor revisions made for 2018 #</w:t>
              </w:r>
              <w:proofErr w:type="spellStart"/>
              <w:r>
                <w:rPr>
                  <w:sz w:val="22"/>
                </w:rPr>
                <w:t>FunTimesWithTheTA</w:t>
              </w:r>
            </w:ins>
            <w:proofErr w:type="spellEnd"/>
          </w:p>
        </w:tc>
      </w:tr>
    </w:tbl>
    <w:p w14:paraId="12F9709B" w14:textId="2F2E1ED6" w:rsidR="004E4B5D" w:rsidRPr="002C0955" w:rsidRDefault="004E4B5D" w:rsidP="00B97E42">
      <w:pPr>
        <w:widowControl w:val="0"/>
      </w:pPr>
    </w:p>
    <w:sectPr w:rsidR="004E4B5D" w:rsidRPr="002C0955" w:rsidSect="00694E89">
      <w:headerReference w:type="even" r:id="rId18"/>
      <w:headerReference w:type="default" r:id="rId19"/>
      <w:footerReference w:type="default" r:id="rId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Nick Bluhm" w:date="2018-08-02T12:52:00Z" w:initials="NB">
    <w:p w14:paraId="2350CCDC" w14:textId="55E90C0C" w:rsidR="00EF0F9B" w:rsidRDefault="00EF0F9B">
      <w:pPr>
        <w:pStyle w:val="CommentText"/>
      </w:pPr>
      <w:r>
        <w:rPr>
          <w:rStyle w:val="CommentReference"/>
        </w:rPr>
        <w:annotationRef/>
      </w:r>
      <w:r>
        <w:t>…when a certain threshold is met. Page 8 is totally blank, not sure if there used to be a whole page of info or just the end of this sentence got deleted at some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50CC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50CCDC" w16cid:durableId="1F0D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79053C" w14:textId="77777777" w:rsidR="00467FA6" w:rsidRDefault="00467FA6" w:rsidP="00AE1B4B">
      <w:r>
        <w:separator/>
      </w:r>
    </w:p>
  </w:endnote>
  <w:endnote w:type="continuationSeparator" w:id="0">
    <w:p w14:paraId="0844006D" w14:textId="77777777" w:rsidR="00467FA6" w:rsidRDefault="00467FA6"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3A2B28FF" w:rsidR="0010264D" w:rsidRPr="004E4B5D" w:rsidRDefault="004D0AF7" w:rsidP="004D0AF7">
    <w:pPr>
      <w:pStyle w:val="Footer"/>
      <w:rPr>
        <w:sz w:val="21"/>
        <w:szCs w:val="22"/>
      </w:rPr>
    </w:pPr>
    <w:r>
      <w:rPr>
        <w:sz w:val="21"/>
        <w:szCs w:val="22"/>
      </w:rPr>
      <w:t>Piezo Pulse Sensor</w:t>
    </w:r>
    <w:r w:rsidR="0010264D" w:rsidRPr="004E4B5D">
      <w:rPr>
        <w:sz w:val="21"/>
        <w:szCs w:val="22"/>
      </w:rPr>
      <w:t xml:space="preserve"> - #F</w:t>
    </w:r>
    <w:r>
      <w:rPr>
        <w:sz w:val="21"/>
        <w:szCs w:val="22"/>
      </w:rPr>
      <w:t xml:space="preserve">unTimesWithTheTA, Document Rev A </w:t>
    </w:r>
    <w:r>
      <w:rPr>
        <w:sz w:val="21"/>
        <w:szCs w:val="22"/>
      </w:rPr>
      <w:tab/>
      <w:t>&lt;</w:t>
    </w:r>
    <w:r w:rsidR="0010264D" w:rsidRPr="004E4B5D">
      <w:rPr>
        <w:sz w:val="21"/>
        <w:szCs w:val="22"/>
      </w:rPr>
      <w:t>https://github.com/FunTimesWithTheTA</w:t>
    </w:r>
    <w:r>
      <w:rPr>
        <w:sz w:val="21"/>
        <w:szCs w:val="22"/>
      </w:rPr>
      <w:t>&gt;</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33410" w14:textId="77777777" w:rsidR="00467FA6" w:rsidRDefault="00467FA6" w:rsidP="00AE1B4B">
      <w:r>
        <w:separator/>
      </w:r>
    </w:p>
  </w:footnote>
  <w:footnote w:type="continuationSeparator" w:id="0">
    <w:p w14:paraId="60C1FB2A" w14:textId="77777777" w:rsidR="00467FA6" w:rsidRDefault="00467FA6"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886">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14B09"/>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305C1"/>
    <w:multiLevelType w:val="hybridMultilevel"/>
    <w:tmpl w:val="54A80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774D2"/>
    <w:multiLevelType w:val="hybridMultilevel"/>
    <w:tmpl w:val="EE2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2"/>
  </w:num>
  <w:num w:numId="4">
    <w:abstractNumId w:val="11"/>
  </w:num>
  <w:num w:numId="5">
    <w:abstractNumId w:val="19"/>
  </w:num>
  <w:num w:numId="6">
    <w:abstractNumId w:val="16"/>
  </w:num>
  <w:num w:numId="7">
    <w:abstractNumId w:val="6"/>
  </w:num>
  <w:num w:numId="8">
    <w:abstractNumId w:val="0"/>
  </w:num>
  <w:num w:numId="9">
    <w:abstractNumId w:val="13"/>
  </w:num>
  <w:num w:numId="10">
    <w:abstractNumId w:val="9"/>
  </w:num>
  <w:num w:numId="11">
    <w:abstractNumId w:val="8"/>
  </w:num>
  <w:num w:numId="12">
    <w:abstractNumId w:val="7"/>
  </w:num>
  <w:num w:numId="13">
    <w:abstractNumId w:val="5"/>
  </w:num>
  <w:num w:numId="14">
    <w:abstractNumId w:val="18"/>
  </w:num>
  <w:num w:numId="15">
    <w:abstractNumId w:val="15"/>
  </w:num>
  <w:num w:numId="16">
    <w:abstractNumId w:val="10"/>
  </w:num>
  <w:num w:numId="17">
    <w:abstractNumId w:val="20"/>
  </w:num>
  <w:num w:numId="18">
    <w:abstractNumId w:val="3"/>
  </w:num>
  <w:num w:numId="19">
    <w:abstractNumId w:val="17"/>
  </w:num>
  <w:num w:numId="20">
    <w:abstractNumId w:val="14"/>
  </w:num>
  <w:num w:numId="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k Bluhm">
    <w15:presenceInfo w15:providerId="Windows Live" w15:userId="5135fb191b315b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540"/>
    <w:rsid w:val="0000250F"/>
    <w:rsid w:val="0000390D"/>
    <w:rsid w:val="0001750C"/>
    <w:rsid w:val="000360E3"/>
    <w:rsid w:val="0005611F"/>
    <w:rsid w:val="000B497D"/>
    <w:rsid w:val="000C4310"/>
    <w:rsid w:val="000E11AE"/>
    <w:rsid w:val="000F1DCF"/>
    <w:rsid w:val="000F69B8"/>
    <w:rsid w:val="00100AE5"/>
    <w:rsid w:val="0010264D"/>
    <w:rsid w:val="0010277E"/>
    <w:rsid w:val="00111F1F"/>
    <w:rsid w:val="00113127"/>
    <w:rsid w:val="00115892"/>
    <w:rsid w:val="00116427"/>
    <w:rsid w:val="00120912"/>
    <w:rsid w:val="00136F63"/>
    <w:rsid w:val="00143862"/>
    <w:rsid w:val="001471F1"/>
    <w:rsid w:val="001603C5"/>
    <w:rsid w:val="001715C1"/>
    <w:rsid w:val="00176892"/>
    <w:rsid w:val="00187257"/>
    <w:rsid w:val="00195C20"/>
    <w:rsid w:val="001B625C"/>
    <w:rsid w:val="001C11C3"/>
    <w:rsid w:val="001C3511"/>
    <w:rsid w:val="001C5F40"/>
    <w:rsid w:val="001D1FB7"/>
    <w:rsid w:val="00225226"/>
    <w:rsid w:val="00241146"/>
    <w:rsid w:val="00253385"/>
    <w:rsid w:val="00257778"/>
    <w:rsid w:val="0026145A"/>
    <w:rsid w:val="00290420"/>
    <w:rsid w:val="002918F8"/>
    <w:rsid w:val="002A507C"/>
    <w:rsid w:val="002A7439"/>
    <w:rsid w:val="002C0955"/>
    <w:rsid w:val="002C2E35"/>
    <w:rsid w:val="002C6A48"/>
    <w:rsid w:val="002D1E69"/>
    <w:rsid w:val="002E37AE"/>
    <w:rsid w:val="002E52DF"/>
    <w:rsid w:val="002E6153"/>
    <w:rsid w:val="002F113B"/>
    <w:rsid w:val="002F30B2"/>
    <w:rsid w:val="003035E7"/>
    <w:rsid w:val="00312FA0"/>
    <w:rsid w:val="00326594"/>
    <w:rsid w:val="00331B28"/>
    <w:rsid w:val="00342395"/>
    <w:rsid w:val="003674E1"/>
    <w:rsid w:val="003776EA"/>
    <w:rsid w:val="003950F1"/>
    <w:rsid w:val="00396EEA"/>
    <w:rsid w:val="003A0AD1"/>
    <w:rsid w:val="003B60B3"/>
    <w:rsid w:val="003D6752"/>
    <w:rsid w:val="003E2EAF"/>
    <w:rsid w:val="00420942"/>
    <w:rsid w:val="004341BC"/>
    <w:rsid w:val="00460FA1"/>
    <w:rsid w:val="00467FA6"/>
    <w:rsid w:val="00470206"/>
    <w:rsid w:val="004743C2"/>
    <w:rsid w:val="00482E2F"/>
    <w:rsid w:val="004B13EC"/>
    <w:rsid w:val="004C60FF"/>
    <w:rsid w:val="004D0AF7"/>
    <w:rsid w:val="004E2C51"/>
    <w:rsid w:val="004E4B5D"/>
    <w:rsid w:val="004F6BB9"/>
    <w:rsid w:val="00503363"/>
    <w:rsid w:val="00507C42"/>
    <w:rsid w:val="005251E2"/>
    <w:rsid w:val="00536390"/>
    <w:rsid w:val="00543786"/>
    <w:rsid w:val="00556573"/>
    <w:rsid w:val="00562749"/>
    <w:rsid w:val="00562B9D"/>
    <w:rsid w:val="005850F1"/>
    <w:rsid w:val="00591BAC"/>
    <w:rsid w:val="00594F96"/>
    <w:rsid w:val="00596106"/>
    <w:rsid w:val="005B07F3"/>
    <w:rsid w:val="005C205F"/>
    <w:rsid w:val="005C6294"/>
    <w:rsid w:val="005C7AA7"/>
    <w:rsid w:val="005D6CBF"/>
    <w:rsid w:val="005F192E"/>
    <w:rsid w:val="005F7244"/>
    <w:rsid w:val="00624C6B"/>
    <w:rsid w:val="00641E74"/>
    <w:rsid w:val="006449C6"/>
    <w:rsid w:val="006576D2"/>
    <w:rsid w:val="006600E5"/>
    <w:rsid w:val="0066669F"/>
    <w:rsid w:val="00670036"/>
    <w:rsid w:val="006702E7"/>
    <w:rsid w:val="00670B07"/>
    <w:rsid w:val="00674A76"/>
    <w:rsid w:val="006826D2"/>
    <w:rsid w:val="00694E89"/>
    <w:rsid w:val="00697972"/>
    <w:rsid w:val="006B487D"/>
    <w:rsid w:val="006E25A8"/>
    <w:rsid w:val="006F0BC4"/>
    <w:rsid w:val="006F2345"/>
    <w:rsid w:val="006F7E75"/>
    <w:rsid w:val="007057E6"/>
    <w:rsid w:val="00710F4B"/>
    <w:rsid w:val="007213E3"/>
    <w:rsid w:val="00724480"/>
    <w:rsid w:val="00771448"/>
    <w:rsid w:val="0077440E"/>
    <w:rsid w:val="00785BA1"/>
    <w:rsid w:val="007951D2"/>
    <w:rsid w:val="007A2D91"/>
    <w:rsid w:val="007A40C6"/>
    <w:rsid w:val="007C0844"/>
    <w:rsid w:val="007C22DF"/>
    <w:rsid w:val="007D2971"/>
    <w:rsid w:val="007F66C7"/>
    <w:rsid w:val="007F72B3"/>
    <w:rsid w:val="008140AC"/>
    <w:rsid w:val="008336C8"/>
    <w:rsid w:val="0083401C"/>
    <w:rsid w:val="00834A36"/>
    <w:rsid w:val="008527BD"/>
    <w:rsid w:val="008718F4"/>
    <w:rsid w:val="0087670F"/>
    <w:rsid w:val="008802EA"/>
    <w:rsid w:val="00882540"/>
    <w:rsid w:val="008A0DB8"/>
    <w:rsid w:val="008C07C9"/>
    <w:rsid w:val="008D3F7A"/>
    <w:rsid w:val="008D4B36"/>
    <w:rsid w:val="008D6F5B"/>
    <w:rsid w:val="008D7A04"/>
    <w:rsid w:val="008E134C"/>
    <w:rsid w:val="008F08F9"/>
    <w:rsid w:val="008F30A8"/>
    <w:rsid w:val="008F4452"/>
    <w:rsid w:val="008F6DFC"/>
    <w:rsid w:val="00910BB7"/>
    <w:rsid w:val="00925A5D"/>
    <w:rsid w:val="009364CB"/>
    <w:rsid w:val="009445BC"/>
    <w:rsid w:val="00950E77"/>
    <w:rsid w:val="00976DE3"/>
    <w:rsid w:val="009A015A"/>
    <w:rsid w:val="009A0217"/>
    <w:rsid w:val="009B6A4A"/>
    <w:rsid w:val="009F1693"/>
    <w:rsid w:val="00A5186F"/>
    <w:rsid w:val="00A72EBA"/>
    <w:rsid w:val="00AA2B9B"/>
    <w:rsid w:val="00AA32D1"/>
    <w:rsid w:val="00AA508E"/>
    <w:rsid w:val="00AA573C"/>
    <w:rsid w:val="00AA6D7A"/>
    <w:rsid w:val="00AB01AC"/>
    <w:rsid w:val="00AB5559"/>
    <w:rsid w:val="00AB7DE2"/>
    <w:rsid w:val="00AE06F7"/>
    <w:rsid w:val="00AE1B4B"/>
    <w:rsid w:val="00B37120"/>
    <w:rsid w:val="00B37E0E"/>
    <w:rsid w:val="00B41A19"/>
    <w:rsid w:val="00B53163"/>
    <w:rsid w:val="00B821D1"/>
    <w:rsid w:val="00B97E42"/>
    <w:rsid w:val="00BB0765"/>
    <w:rsid w:val="00BB2719"/>
    <w:rsid w:val="00BB774B"/>
    <w:rsid w:val="00BC1A6F"/>
    <w:rsid w:val="00BE1DD5"/>
    <w:rsid w:val="00BF37E2"/>
    <w:rsid w:val="00C016F8"/>
    <w:rsid w:val="00C137FB"/>
    <w:rsid w:val="00C21886"/>
    <w:rsid w:val="00C23392"/>
    <w:rsid w:val="00C2612F"/>
    <w:rsid w:val="00C35FFA"/>
    <w:rsid w:val="00C4106A"/>
    <w:rsid w:val="00C46838"/>
    <w:rsid w:val="00C476AC"/>
    <w:rsid w:val="00C50EB8"/>
    <w:rsid w:val="00C5243A"/>
    <w:rsid w:val="00C5402C"/>
    <w:rsid w:val="00C62DE6"/>
    <w:rsid w:val="00C7552A"/>
    <w:rsid w:val="00C82169"/>
    <w:rsid w:val="00C966BF"/>
    <w:rsid w:val="00CA2666"/>
    <w:rsid w:val="00CA3EA2"/>
    <w:rsid w:val="00CB0CF3"/>
    <w:rsid w:val="00CB6156"/>
    <w:rsid w:val="00CC4C34"/>
    <w:rsid w:val="00CD3CB5"/>
    <w:rsid w:val="00CE0443"/>
    <w:rsid w:val="00CE7662"/>
    <w:rsid w:val="00D03652"/>
    <w:rsid w:val="00D07C25"/>
    <w:rsid w:val="00D12C33"/>
    <w:rsid w:val="00D16158"/>
    <w:rsid w:val="00D208CB"/>
    <w:rsid w:val="00D3465E"/>
    <w:rsid w:val="00D55822"/>
    <w:rsid w:val="00D627EA"/>
    <w:rsid w:val="00D70932"/>
    <w:rsid w:val="00D770DC"/>
    <w:rsid w:val="00D8467D"/>
    <w:rsid w:val="00D854EA"/>
    <w:rsid w:val="00D94EDC"/>
    <w:rsid w:val="00DB16FF"/>
    <w:rsid w:val="00DD17AA"/>
    <w:rsid w:val="00DD3017"/>
    <w:rsid w:val="00E015BD"/>
    <w:rsid w:val="00E241F1"/>
    <w:rsid w:val="00E50179"/>
    <w:rsid w:val="00E53680"/>
    <w:rsid w:val="00E67F71"/>
    <w:rsid w:val="00E82BAE"/>
    <w:rsid w:val="00E87131"/>
    <w:rsid w:val="00EC3535"/>
    <w:rsid w:val="00EC792F"/>
    <w:rsid w:val="00EE2649"/>
    <w:rsid w:val="00EE6033"/>
    <w:rsid w:val="00EF0F9B"/>
    <w:rsid w:val="00EF16F1"/>
    <w:rsid w:val="00EF420F"/>
    <w:rsid w:val="00EF4545"/>
    <w:rsid w:val="00F050AE"/>
    <w:rsid w:val="00F13775"/>
    <w:rsid w:val="00F152A7"/>
    <w:rsid w:val="00F3374F"/>
    <w:rsid w:val="00F400B2"/>
    <w:rsid w:val="00F53307"/>
    <w:rsid w:val="00F56B12"/>
    <w:rsid w:val="00F65F50"/>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0F9B"/>
    <w:rPr>
      <w:sz w:val="16"/>
      <w:szCs w:val="16"/>
    </w:rPr>
  </w:style>
  <w:style w:type="paragraph" w:styleId="CommentText">
    <w:name w:val="annotation text"/>
    <w:basedOn w:val="Normal"/>
    <w:link w:val="CommentTextChar"/>
    <w:uiPriority w:val="99"/>
    <w:semiHidden/>
    <w:unhideWhenUsed/>
    <w:rsid w:val="00EF0F9B"/>
    <w:rPr>
      <w:sz w:val="20"/>
      <w:szCs w:val="20"/>
    </w:rPr>
  </w:style>
  <w:style w:type="character" w:customStyle="1" w:styleId="CommentTextChar">
    <w:name w:val="Comment Text Char"/>
    <w:basedOn w:val="DefaultParagraphFont"/>
    <w:link w:val="CommentText"/>
    <w:uiPriority w:val="99"/>
    <w:semiHidden/>
    <w:rsid w:val="00EF0F9B"/>
    <w:rPr>
      <w:sz w:val="20"/>
      <w:szCs w:val="20"/>
    </w:rPr>
  </w:style>
  <w:style w:type="paragraph" w:styleId="CommentSubject">
    <w:name w:val="annotation subject"/>
    <w:basedOn w:val="CommentText"/>
    <w:next w:val="CommentText"/>
    <w:link w:val="CommentSubjectChar"/>
    <w:uiPriority w:val="99"/>
    <w:semiHidden/>
    <w:unhideWhenUsed/>
    <w:rsid w:val="00EF0F9B"/>
    <w:rPr>
      <w:b/>
      <w:bCs/>
    </w:rPr>
  </w:style>
  <w:style w:type="character" w:customStyle="1" w:styleId="CommentSubjectChar">
    <w:name w:val="Comment Subject Char"/>
    <w:basedOn w:val="CommentTextChar"/>
    <w:link w:val="CommentSubject"/>
    <w:uiPriority w:val="99"/>
    <w:semiHidden/>
    <w:rsid w:val="00EF0F9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emf"/><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comments" Target="comment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D510DA-356F-4EB1-8DA9-56134DA0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10</Pages>
  <Words>1762</Words>
  <Characters>10049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9</cp:revision>
  <dcterms:created xsi:type="dcterms:W3CDTF">2017-11-30T20:42:00Z</dcterms:created>
  <dcterms:modified xsi:type="dcterms:W3CDTF">2018-08-03T15:26:00Z</dcterms:modified>
</cp:coreProperties>
</file>